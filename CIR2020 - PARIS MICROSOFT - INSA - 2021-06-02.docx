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7AC109" w14:textId="6F011DE6" w:rsidR="00642112" w:rsidRPr="00BE79E4" w:rsidRDefault="00060FCC" w:rsidP="00437B7C">
      <w:pPr>
        <w:pStyle w:val="Titre1"/>
        <w:rPr>
          <w:color w:val="660066"/>
        </w:rPr>
      </w:pPr>
      <w:r>
        <w:rPr>
          <w:color w:val="660066"/>
        </w:rPr>
        <w:t>INSA : solution de gestion automatique des bruits et des devices dans la reconnaissance de nuages</w:t>
      </w:r>
    </w:p>
    <w:p w14:paraId="5755F414" w14:textId="77777777" w:rsidR="007722AE" w:rsidRPr="003148AC" w:rsidRDefault="007722AE" w:rsidP="007722AE">
      <w:pPr>
        <w:rPr>
          <w:rFonts w:asciiTheme="minorHAnsi" w:hAnsiTheme="minorHAnsi" w:cstheme="minorHAnsi"/>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9"/>
        <w:gridCol w:w="1276"/>
        <w:gridCol w:w="4111"/>
      </w:tblGrid>
      <w:tr w:rsidR="00642112" w:rsidRPr="003148AC" w14:paraId="0F46C084" w14:textId="77777777" w:rsidTr="00437B7C">
        <w:trPr>
          <w:trHeight w:val="116"/>
        </w:trPr>
        <w:tc>
          <w:tcPr>
            <w:tcW w:w="5245" w:type="dxa"/>
            <w:gridSpan w:val="2"/>
            <w:shd w:val="clear" w:color="auto" w:fill="D7B5FD"/>
            <w:tcMar>
              <w:top w:w="57" w:type="dxa"/>
              <w:bottom w:w="57" w:type="dxa"/>
            </w:tcMar>
          </w:tcPr>
          <w:p w14:paraId="524C6BC2" w14:textId="77777777" w:rsidR="00642112" w:rsidRPr="003148AC" w:rsidRDefault="00642112" w:rsidP="00E42E34">
            <w:pPr>
              <w:spacing w:after="80"/>
              <w:ind w:right="-2"/>
              <w:rPr>
                <w:rFonts w:asciiTheme="minorHAnsi" w:hAnsiTheme="minorHAnsi" w:cstheme="minorHAnsi"/>
                <w:b/>
                <w:bCs/>
                <w:iCs/>
                <w:sz w:val="24"/>
              </w:rPr>
            </w:pPr>
            <w:r w:rsidRPr="003148AC">
              <w:rPr>
                <w:rFonts w:asciiTheme="minorHAnsi" w:hAnsiTheme="minorHAnsi" w:cstheme="minorHAnsi"/>
                <w:b/>
                <w:bCs/>
                <w:iCs/>
                <w:sz w:val="24"/>
              </w:rPr>
              <w:t>Identifiant de l’</w:t>
            </w:r>
            <w:r w:rsidR="005F53FB" w:rsidRPr="003148AC">
              <w:rPr>
                <w:rFonts w:asciiTheme="minorHAnsi" w:hAnsiTheme="minorHAnsi" w:cstheme="minorHAnsi"/>
                <w:b/>
                <w:bCs/>
                <w:iCs/>
                <w:smallCaps/>
                <w:sz w:val="24"/>
              </w:rPr>
              <w:t>opération</w:t>
            </w:r>
            <w:r w:rsidRPr="003148AC">
              <w:rPr>
                <w:rFonts w:asciiTheme="minorHAnsi" w:hAnsiTheme="minorHAnsi" w:cstheme="minorHAnsi"/>
                <w:b/>
                <w:bCs/>
                <w:iCs/>
                <w:sz w:val="24"/>
              </w:rPr>
              <w:t xml:space="preserve">                                  </w:t>
            </w:r>
          </w:p>
        </w:tc>
        <w:tc>
          <w:tcPr>
            <w:tcW w:w="4111" w:type="dxa"/>
            <w:shd w:val="clear" w:color="auto" w:fill="D7B5FD"/>
          </w:tcPr>
          <w:p w14:paraId="58CEC41F" w14:textId="7192F68C" w:rsidR="00642112" w:rsidRPr="003148AC" w:rsidRDefault="00642112" w:rsidP="00E42E34">
            <w:pPr>
              <w:spacing w:after="80"/>
              <w:ind w:right="-2"/>
              <w:rPr>
                <w:rFonts w:asciiTheme="minorHAnsi" w:hAnsiTheme="minorHAnsi" w:cstheme="minorHAnsi"/>
                <w:b/>
                <w:bCs/>
                <w:iCs/>
                <w:sz w:val="24"/>
              </w:rPr>
            </w:pPr>
            <w:r w:rsidRPr="003148AC">
              <w:rPr>
                <w:rFonts w:asciiTheme="minorHAnsi" w:hAnsiTheme="minorHAnsi" w:cstheme="minorHAnsi"/>
                <w:b/>
                <w:bCs/>
                <w:iCs/>
                <w:sz w:val="24"/>
              </w:rPr>
              <w:t xml:space="preserve">Année considérée : </w:t>
            </w:r>
            <w:r w:rsidRPr="003148AC">
              <w:rPr>
                <w:rFonts w:asciiTheme="minorHAnsi" w:hAnsiTheme="minorHAnsi" w:cstheme="minorHAnsi"/>
                <w:bCs/>
                <w:iCs/>
                <w:sz w:val="24"/>
              </w:rPr>
              <w:t>20</w:t>
            </w:r>
            <w:r w:rsidR="00B9435E">
              <w:rPr>
                <w:rFonts w:asciiTheme="minorHAnsi" w:hAnsiTheme="minorHAnsi" w:cstheme="minorHAnsi"/>
                <w:bCs/>
                <w:iCs/>
                <w:sz w:val="24"/>
              </w:rPr>
              <w:t>20</w:t>
            </w:r>
          </w:p>
        </w:tc>
      </w:tr>
      <w:tr w:rsidR="00BE79E4" w:rsidRPr="003148AC" w14:paraId="3650ED92" w14:textId="77777777" w:rsidTr="00E42E34">
        <w:trPr>
          <w:trHeight w:val="251"/>
        </w:trPr>
        <w:tc>
          <w:tcPr>
            <w:tcW w:w="3969" w:type="dxa"/>
            <w:tcMar>
              <w:top w:w="57" w:type="dxa"/>
              <w:bottom w:w="57" w:type="dxa"/>
            </w:tcMar>
          </w:tcPr>
          <w:p w14:paraId="6F49A559" w14:textId="60E79B64" w:rsidR="00BE79E4" w:rsidRPr="003148AC" w:rsidRDefault="00BE79E4" w:rsidP="00E42E34">
            <w:pPr>
              <w:rPr>
                <w:rFonts w:asciiTheme="minorHAnsi" w:hAnsiTheme="minorHAnsi" w:cstheme="minorHAnsi"/>
              </w:rPr>
            </w:pPr>
            <w:r>
              <w:rPr>
                <w:rFonts w:asciiTheme="minorHAnsi" w:hAnsiTheme="minorHAnsi" w:cstheme="minorHAnsi"/>
              </w:rPr>
              <w:t xml:space="preserve">Agence : </w:t>
            </w:r>
            <w:r w:rsidR="00F131F8">
              <w:rPr>
                <w:rFonts w:asciiTheme="minorHAnsi" w:hAnsiTheme="minorHAnsi" w:cstheme="minorHAnsi"/>
              </w:rPr>
              <w:t>Rouen</w:t>
            </w:r>
          </w:p>
        </w:tc>
        <w:tc>
          <w:tcPr>
            <w:tcW w:w="5387" w:type="dxa"/>
            <w:gridSpan w:val="2"/>
          </w:tcPr>
          <w:p w14:paraId="77594249" w14:textId="18050DB8" w:rsidR="00BE79E4" w:rsidRPr="003148AC" w:rsidRDefault="00BE79E4" w:rsidP="00E42E34">
            <w:pPr>
              <w:rPr>
                <w:rFonts w:asciiTheme="minorHAnsi" w:hAnsiTheme="minorHAnsi" w:cstheme="minorHAnsi"/>
              </w:rPr>
            </w:pPr>
            <w:r>
              <w:rPr>
                <w:rFonts w:asciiTheme="minorHAnsi" w:hAnsiTheme="minorHAnsi" w:cstheme="minorHAnsi"/>
              </w:rPr>
              <w:t xml:space="preserve">BU : </w:t>
            </w:r>
            <w:r w:rsidR="00D27E19">
              <w:rPr>
                <w:rFonts w:asciiTheme="minorHAnsi" w:hAnsiTheme="minorHAnsi" w:cstheme="minorHAnsi"/>
              </w:rPr>
              <w:t>PAMS</w:t>
            </w:r>
          </w:p>
        </w:tc>
      </w:tr>
      <w:tr w:rsidR="00EB2751" w:rsidRPr="003148AC" w14:paraId="191864A2" w14:textId="77777777" w:rsidTr="00F1168B">
        <w:trPr>
          <w:trHeight w:val="251"/>
        </w:trPr>
        <w:tc>
          <w:tcPr>
            <w:tcW w:w="9356" w:type="dxa"/>
            <w:gridSpan w:val="3"/>
            <w:tcMar>
              <w:top w:w="57" w:type="dxa"/>
              <w:bottom w:w="57" w:type="dxa"/>
            </w:tcMar>
          </w:tcPr>
          <w:p w14:paraId="1F0B8C77" w14:textId="6ECDF696" w:rsidR="00EB2751" w:rsidRDefault="00EB2751" w:rsidP="00E42E34">
            <w:pPr>
              <w:rPr>
                <w:rFonts w:asciiTheme="minorHAnsi" w:hAnsiTheme="minorHAnsi" w:cstheme="minorHAnsi"/>
              </w:rPr>
            </w:pPr>
            <w:r>
              <w:rPr>
                <w:rFonts w:asciiTheme="minorHAnsi" w:hAnsiTheme="minorHAnsi" w:cstheme="minorHAnsi"/>
              </w:rPr>
              <w:t>Code(s) projet associé(s) :</w:t>
            </w:r>
            <w:r w:rsidR="00F131F8">
              <w:rPr>
                <w:rFonts w:asciiTheme="minorHAnsi" w:hAnsiTheme="minorHAnsi" w:cstheme="minorHAnsi"/>
              </w:rPr>
              <w:t xml:space="preserve"> </w:t>
            </w:r>
            <w:r w:rsidR="00564A32">
              <w:rPr>
                <w:rFonts w:asciiTheme="minorHAnsi" w:hAnsiTheme="minorHAnsi" w:cstheme="minorHAnsi"/>
              </w:rPr>
              <w:t>PI2020-21</w:t>
            </w:r>
          </w:p>
        </w:tc>
      </w:tr>
      <w:tr w:rsidR="00BE79E4" w:rsidRPr="003148AC" w14:paraId="71220D13" w14:textId="77777777" w:rsidTr="00F1168B">
        <w:trPr>
          <w:trHeight w:val="251"/>
        </w:trPr>
        <w:tc>
          <w:tcPr>
            <w:tcW w:w="9356" w:type="dxa"/>
            <w:gridSpan w:val="3"/>
            <w:tcMar>
              <w:top w:w="57" w:type="dxa"/>
              <w:bottom w:w="57" w:type="dxa"/>
            </w:tcMar>
          </w:tcPr>
          <w:p w14:paraId="20F1A3B5" w14:textId="1D975633" w:rsidR="00BE79E4" w:rsidRPr="003148AC" w:rsidRDefault="00B9435E" w:rsidP="00E42E34">
            <w:pPr>
              <w:rPr>
                <w:rFonts w:asciiTheme="minorHAnsi" w:hAnsiTheme="minorHAnsi" w:cstheme="minorHAnsi"/>
              </w:rPr>
            </w:pPr>
            <w:r>
              <w:rPr>
                <w:rFonts w:asciiTheme="minorHAnsi" w:hAnsiTheme="minorHAnsi" w:cstheme="minorHAnsi"/>
              </w:rPr>
              <w:t>Chef de projet :</w:t>
            </w:r>
            <w:r w:rsidR="00C3615F">
              <w:rPr>
                <w:rFonts w:asciiTheme="minorHAnsi" w:hAnsiTheme="minorHAnsi" w:cstheme="minorHAnsi"/>
              </w:rPr>
              <w:t xml:space="preserve"> Pierrick Blons</w:t>
            </w:r>
            <w:r>
              <w:rPr>
                <w:rFonts w:asciiTheme="minorHAnsi" w:hAnsiTheme="minorHAnsi" w:cstheme="minorHAnsi"/>
              </w:rPr>
              <w:br/>
            </w:r>
            <w:r w:rsidR="00BE79E4">
              <w:rPr>
                <w:rFonts w:asciiTheme="minorHAnsi" w:hAnsiTheme="minorHAnsi" w:cstheme="minorHAnsi"/>
              </w:rPr>
              <w:t>Interlocuteur</w:t>
            </w:r>
            <w:r>
              <w:rPr>
                <w:rFonts w:asciiTheme="minorHAnsi" w:hAnsiTheme="minorHAnsi" w:cstheme="minorHAnsi"/>
              </w:rPr>
              <w:t>(s)</w:t>
            </w:r>
            <w:r w:rsidR="00BE79E4">
              <w:rPr>
                <w:rFonts w:asciiTheme="minorHAnsi" w:hAnsiTheme="minorHAnsi" w:cstheme="minorHAnsi"/>
              </w:rPr>
              <w:t xml:space="preserve"> technique</w:t>
            </w:r>
            <w:r>
              <w:rPr>
                <w:rFonts w:asciiTheme="minorHAnsi" w:hAnsiTheme="minorHAnsi" w:cstheme="minorHAnsi"/>
              </w:rPr>
              <w:t>(s)</w:t>
            </w:r>
            <w:r w:rsidR="00BE79E4">
              <w:rPr>
                <w:rFonts w:asciiTheme="minorHAnsi" w:hAnsiTheme="minorHAnsi" w:cstheme="minorHAnsi"/>
              </w:rPr>
              <w:t xml:space="preserve"> : </w:t>
            </w:r>
            <w:r w:rsidR="00C3615F">
              <w:rPr>
                <w:rFonts w:asciiTheme="minorHAnsi" w:hAnsiTheme="minorHAnsi" w:cstheme="minorHAnsi"/>
              </w:rPr>
              <w:t>Lucette Fagnon</w:t>
            </w:r>
            <w:r>
              <w:rPr>
                <w:rFonts w:asciiTheme="minorHAnsi" w:hAnsiTheme="minorHAnsi" w:cstheme="minorHAnsi"/>
              </w:rPr>
              <w:br/>
              <w:t>Rédacteur(s) :</w:t>
            </w:r>
            <w:r w:rsidR="00F131F8">
              <w:rPr>
                <w:rFonts w:asciiTheme="minorHAnsi" w:hAnsiTheme="minorHAnsi" w:cstheme="minorHAnsi"/>
              </w:rPr>
              <w:t xml:space="preserve"> Lucette FAGNON</w:t>
            </w:r>
          </w:p>
        </w:tc>
      </w:tr>
      <w:tr w:rsidR="00EB2751" w:rsidRPr="003148AC" w14:paraId="5BCFCC9E" w14:textId="77777777" w:rsidTr="00F1168B">
        <w:trPr>
          <w:trHeight w:val="251"/>
        </w:trPr>
        <w:tc>
          <w:tcPr>
            <w:tcW w:w="9356" w:type="dxa"/>
            <w:gridSpan w:val="3"/>
            <w:tcMar>
              <w:top w:w="57" w:type="dxa"/>
              <w:bottom w:w="57" w:type="dxa"/>
            </w:tcMar>
          </w:tcPr>
          <w:p w14:paraId="575B1209" w14:textId="66DF12B2" w:rsidR="00EB2751" w:rsidRPr="003148AC" w:rsidRDefault="00EB2751" w:rsidP="00E42E34">
            <w:pPr>
              <w:rPr>
                <w:rFonts w:asciiTheme="minorHAnsi" w:hAnsiTheme="minorHAnsi" w:cstheme="minorHAnsi"/>
              </w:rPr>
            </w:pPr>
            <w:r>
              <w:rPr>
                <w:rFonts w:asciiTheme="minorHAnsi" w:hAnsiTheme="minorHAnsi" w:cstheme="minorHAnsi"/>
              </w:rPr>
              <w:t>Confidentialité du projet : « non »</w:t>
            </w:r>
          </w:p>
        </w:tc>
      </w:tr>
      <w:tr w:rsidR="00642112" w:rsidRPr="003148AC" w14:paraId="03451F68" w14:textId="77777777" w:rsidTr="00E42E34">
        <w:trPr>
          <w:trHeight w:val="251"/>
        </w:trPr>
        <w:tc>
          <w:tcPr>
            <w:tcW w:w="3969" w:type="dxa"/>
            <w:tcMar>
              <w:top w:w="57" w:type="dxa"/>
              <w:bottom w:w="57" w:type="dxa"/>
            </w:tcMar>
          </w:tcPr>
          <w:p w14:paraId="285446F8" w14:textId="7043D045" w:rsidR="00642112" w:rsidRPr="003148AC" w:rsidRDefault="00642112" w:rsidP="00E42E34">
            <w:pPr>
              <w:rPr>
                <w:rFonts w:asciiTheme="minorHAnsi" w:hAnsiTheme="minorHAnsi" w:cstheme="minorHAnsi"/>
              </w:rPr>
            </w:pPr>
            <w:r w:rsidRPr="003148AC">
              <w:rPr>
                <w:rFonts w:asciiTheme="minorHAnsi" w:hAnsiTheme="minorHAnsi" w:cstheme="minorHAnsi"/>
              </w:rPr>
              <w:t>Date de début de</w:t>
            </w:r>
            <w:r w:rsidR="00B9435E">
              <w:rPr>
                <w:rFonts w:asciiTheme="minorHAnsi" w:hAnsiTheme="minorHAnsi" w:cstheme="minorHAnsi"/>
              </w:rPr>
              <w:t>s travaux</w:t>
            </w:r>
            <w:r w:rsidRPr="003148AC">
              <w:rPr>
                <w:rFonts w:asciiTheme="minorHAnsi" w:hAnsiTheme="minorHAnsi" w:cstheme="minorHAnsi"/>
              </w:rPr>
              <w:t> :</w:t>
            </w:r>
            <w:r w:rsidR="00F131F8">
              <w:rPr>
                <w:rFonts w:asciiTheme="minorHAnsi" w:hAnsiTheme="minorHAnsi" w:cstheme="minorHAnsi"/>
              </w:rPr>
              <w:t xml:space="preserve"> 01/0</w:t>
            </w:r>
            <w:r w:rsidR="00776686">
              <w:rPr>
                <w:rFonts w:asciiTheme="minorHAnsi" w:hAnsiTheme="minorHAnsi" w:cstheme="minorHAnsi"/>
              </w:rPr>
              <w:t>3</w:t>
            </w:r>
            <w:r w:rsidR="00F131F8">
              <w:rPr>
                <w:rFonts w:asciiTheme="minorHAnsi" w:hAnsiTheme="minorHAnsi" w:cstheme="minorHAnsi"/>
              </w:rPr>
              <w:t>/2020</w:t>
            </w:r>
          </w:p>
        </w:tc>
        <w:tc>
          <w:tcPr>
            <w:tcW w:w="5387" w:type="dxa"/>
            <w:gridSpan w:val="2"/>
          </w:tcPr>
          <w:p w14:paraId="443368B7" w14:textId="3796F412" w:rsidR="00642112" w:rsidRPr="003148AC" w:rsidRDefault="00642112" w:rsidP="00E42E34">
            <w:pPr>
              <w:rPr>
                <w:rFonts w:asciiTheme="minorHAnsi" w:hAnsiTheme="minorHAnsi" w:cstheme="minorHAnsi"/>
              </w:rPr>
            </w:pPr>
            <w:r w:rsidRPr="003148AC">
              <w:rPr>
                <w:rFonts w:asciiTheme="minorHAnsi" w:hAnsiTheme="minorHAnsi" w:cstheme="minorHAnsi"/>
              </w:rPr>
              <w:t>Date de fin de</w:t>
            </w:r>
            <w:r w:rsidR="00B9435E">
              <w:rPr>
                <w:rFonts w:asciiTheme="minorHAnsi" w:hAnsiTheme="minorHAnsi" w:cstheme="minorHAnsi"/>
              </w:rPr>
              <w:t>s travaux</w:t>
            </w:r>
            <w:r w:rsidRPr="003148AC">
              <w:rPr>
                <w:rFonts w:asciiTheme="minorHAnsi" w:hAnsiTheme="minorHAnsi" w:cstheme="minorHAnsi"/>
              </w:rPr>
              <w:t xml:space="preserve"> : </w:t>
            </w:r>
            <w:r w:rsidR="00F131F8">
              <w:rPr>
                <w:rFonts w:asciiTheme="minorHAnsi" w:hAnsiTheme="minorHAnsi" w:cstheme="minorHAnsi"/>
              </w:rPr>
              <w:t>30/09/2020</w:t>
            </w:r>
          </w:p>
        </w:tc>
      </w:tr>
      <w:tr w:rsidR="00642112" w:rsidRPr="003148AC" w14:paraId="6F44186F" w14:textId="77777777" w:rsidTr="00E42E34">
        <w:trPr>
          <w:trHeight w:val="639"/>
        </w:trPr>
        <w:tc>
          <w:tcPr>
            <w:tcW w:w="3969" w:type="dxa"/>
            <w:tcMar>
              <w:top w:w="57" w:type="dxa"/>
              <w:bottom w:w="57" w:type="dxa"/>
            </w:tcMar>
          </w:tcPr>
          <w:p w14:paraId="0DD293FA" w14:textId="3EBFBDA2" w:rsidR="00642112" w:rsidRPr="003148AC" w:rsidRDefault="00642112" w:rsidP="00E42E34">
            <w:pPr>
              <w:rPr>
                <w:rFonts w:asciiTheme="minorHAnsi" w:hAnsiTheme="minorHAnsi" w:cstheme="minorHAnsi"/>
              </w:rPr>
            </w:pPr>
            <w:r w:rsidRPr="003148AC">
              <w:rPr>
                <w:rFonts w:asciiTheme="minorHAnsi" w:hAnsiTheme="minorHAnsi" w:cstheme="minorHAnsi"/>
              </w:rPr>
              <w:t>Volume</w:t>
            </w:r>
            <w:r w:rsidR="00B9435E">
              <w:rPr>
                <w:rFonts w:asciiTheme="minorHAnsi" w:hAnsiTheme="minorHAnsi" w:cstheme="minorHAnsi"/>
              </w:rPr>
              <w:t xml:space="preserve"> </w:t>
            </w:r>
            <w:r w:rsidRPr="003148AC">
              <w:rPr>
                <w:rFonts w:asciiTheme="minorHAnsi" w:hAnsiTheme="minorHAnsi" w:cstheme="minorHAnsi"/>
              </w:rPr>
              <w:t>global de</w:t>
            </w:r>
            <w:r w:rsidR="00B9435E">
              <w:rPr>
                <w:rFonts w:asciiTheme="minorHAnsi" w:hAnsiTheme="minorHAnsi" w:cstheme="minorHAnsi"/>
              </w:rPr>
              <w:t>s travaux</w:t>
            </w:r>
            <w:r w:rsidRPr="003148AC">
              <w:rPr>
                <w:rFonts w:asciiTheme="minorHAnsi" w:hAnsiTheme="minorHAnsi" w:cstheme="minorHAnsi"/>
              </w:rPr>
              <w:t> </w:t>
            </w:r>
            <w:r w:rsidR="00B9435E">
              <w:rPr>
                <w:rFonts w:asciiTheme="minorHAnsi" w:hAnsiTheme="minorHAnsi" w:cstheme="minorHAnsi"/>
              </w:rPr>
              <w:t xml:space="preserve">(en jours) </w:t>
            </w:r>
            <w:r w:rsidRPr="003148AC">
              <w:rPr>
                <w:rFonts w:asciiTheme="minorHAnsi" w:hAnsiTheme="minorHAnsi" w:cstheme="minorHAnsi"/>
              </w:rPr>
              <w:t xml:space="preserve">: </w:t>
            </w:r>
            <w:r w:rsidR="003B3833">
              <w:rPr>
                <w:rFonts w:asciiTheme="minorHAnsi" w:hAnsiTheme="minorHAnsi" w:cstheme="minorHAnsi"/>
              </w:rPr>
              <w:br/>
              <w:t>Projet sur plusieurs années : non</w:t>
            </w:r>
          </w:p>
        </w:tc>
        <w:tc>
          <w:tcPr>
            <w:tcW w:w="5387" w:type="dxa"/>
            <w:gridSpan w:val="2"/>
          </w:tcPr>
          <w:p w14:paraId="6283A454" w14:textId="5D2F81C7" w:rsidR="00642112" w:rsidRPr="003148AC" w:rsidRDefault="00642112" w:rsidP="00E42E34">
            <w:pPr>
              <w:rPr>
                <w:rFonts w:asciiTheme="minorHAnsi" w:hAnsiTheme="minorHAnsi" w:cstheme="minorHAnsi"/>
              </w:rPr>
            </w:pPr>
            <w:r w:rsidRPr="003148AC">
              <w:rPr>
                <w:rFonts w:asciiTheme="minorHAnsi" w:hAnsiTheme="minorHAnsi" w:cstheme="minorHAnsi"/>
              </w:rPr>
              <w:t>Volume déclaré au CIR pour l</w:t>
            </w:r>
            <w:r w:rsidR="00B9435E">
              <w:rPr>
                <w:rFonts w:asciiTheme="minorHAnsi" w:hAnsiTheme="minorHAnsi" w:cstheme="minorHAnsi"/>
              </w:rPr>
              <w:t>es travaux considérés (en jours)</w:t>
            </w:r>
            <w:r w:rsidRPr="003148AC">
              <w:rPr>
                <w:rFonts w:asciiTheme="minorHAnsi" w:hAnsiTheme="minorHAnsi" w:cstheme="minorHAnsi"/>
              </w:rPr>
              <w:t> :</w:t>
            </w:r>
          </w:p>
        </w:tc>
      </w:tr>
      <w:tr w:rsidR="00642112" w:rsidRPr="003148AC" w14:paraId="620F022B" w14:textId="77777777" w:rsidTr="00E42E34">
        <w:tc>
          <w:tcPr>
            <w:tcW w:w="9356" w:type="dxa"/>
            <w:gridSpan w:val="3"/>
            <w:tcMar>
              <w:top w:w="57" w:type="dxa"/>
              <w:bottom w:w="57" w:type="dxa"/>
            </w:tcMar>
          </w:tcPr>
          <w:p w14:paraId="4D8F67BB" w14:textId="77777777" w:rsidR="00776686" w:rsidRDefault="00BE79E4" w:rsidP="00642112">
            <w:pPr>
              <w:rPr>
                <w:rFonts w:asciiTheme="minorHAnsi" w:hAnsiTheme="minorHAnsi" w:cstheme="minorHAnsi"/>
              </w:rPr>
            </w:pPr>
            <w:r>
              <w:rPr>
                <w:rFonts w:asciiTheme="minorHAnsi" w:hAnsiTheme="minorHAnsi" w:cstheme="minorHAnsi"/>
              </w:rPr>
              <w:t xml:space="preserve">Résumé du projet (En 4 ou 5 lignes) : </w:t>
            </w:r>
          </w:p>
          <w:p w14:paraId="7444ABD9" w14:textId="77777777" w:rsidR="001162E0" w:rsidRDefault="001162E0" w:rsidP="00642112">
            <w:pPr>
              <w:rPr>
                <w:rFonts w:asciiTheme="minorHAnsi" w:hAnsiTheme="minorHAnsi" w:cstheme="minorHAnsi"/>
              </w:rPr>
            </w:pPr>
          </w:p>
          <w:p w14:paraId="3DBB6F0C" w14:textId="7463F77E" w:rsidR="001162E0" w:rsidRDefault="001162E0" w:rsidP="00E15271">
            <w:pPr>
              <w:jc w:val="both"/>
              <w:rPr>
                <w:rFonts w:asciiTheme="minorHAnsi" w:hAnsiTheme="minorHAnsi" w:cstheme="minorHAnsi"/>
              </w:rPr>
            </w:pPr>
            <w:r>
              <w:rPr>
                <w:rFonts w:asciiTheme="minorHAnsi" w:hAnsiTheme="minorHAnsi" w:cstheme="minorHAnsi"/>
              </w:rPr>
              <w:t>La reconaissance des nuages, en observation photographique depuis le sol terrestre (méthode différente de l’observation satellitaire) est un atout pour la navigation terr</w:t>
            </w:r>
            <w:r w:rsidR="00CA0D19">
              <w:rPr>
                <w:rFonts w:asciiTheme="minorHAnsi" w:hAnsiTheme="minorHAnsi" w:cstheme="minorHAnsi"/>
              </w:rPr>
              <w:t>e</w:t>
            </w:r>
            <w:r>
              <w:rPr>
                <w:rFonts w:asciiTheme="minorHAnsi" w:hAnsiTheme="minorHAnsi" w:cstheme="minorHAnsi"/>
              </w:rPr>
              <w:t xml:space="preserve">stre et maritime ou la prévision météorologique n’est pas chose aisée. </w:t>
            </w:r>
          </w:p>
          <w:p w14:paraId="01095E28" w14:textId="4EE02F56" w:rsidR="001162E0" w:rsidRPr="00E15271" w:rsidRDefault="001162E0" w:rsidP="00E15271">
            <w:pPr>
              <w:pStyle w:val="Paragraphedeliste"/>
              <w:numPr>
                <w:ilvl w:val="0"/>
                <w:numId w:val="21"/>
              </w:numPr>
              <w:rPr>
                <w:rFonts w:asciiTheme="minorHAnsi" w:hAnsiTheme="minorHAnsi" w:cstheme="minorHAnsi"/>
              </w:rPr>
            </w:pPr>
            <w:r w:rsidRPr="00E15271">
              <w:rPr>
                <w:rFonts w:asciiTheme="minorHAnsi" w:hAnsiTheme="minorHAnsi" w:cstheme="minorHAnsi"/>
              </w:rPr>
              <w:t xml:space="preserve">Dans ce cadre, afin d’améliorer l’état de l’art actuel, </w:t>
            </w:r>
            <w:r w:rsidR="00CA0D19" w:rsidRPr="00E15271">
              <w:rPr>
                <w:rFonts w:asciiTheme="minorHAnsi" w:hAnsiTheme="minorHAnsi" w:cstheme="minorHAnsi"/>
              </w:rPr>
              <w:t xml:space="preserve">nous cherchons </w:t>
            </w:r>
            <w:r w:rsidRPr="00E15271">
              <w:rPr>
                <w:rFonts w:asciiTheme="minorHAnsi" w:hAnsiTheme="minorHAnsi" w:cstheme="minorHAnsi"/>
              </w:rPr>
              <w:t>à concevoir et tester/réaliser une solution de r</w:t>
            </w:r>
            <w:r w:rsidR="00776686" w:rsidRPr="00E15271">
              <w:rPr>
                <w:rFonts w:asciiTheme="minorHAnsi" w:hAnsiTheme="minorHAnsi" w:cstheme="minorHAnsi"/>
              </w:rPr>
              <w:t>econnaissance d’image</w:t>
            </w:r>
            <w:r w:rsidRPr="00E15271">
              <w:rPr>
                <w:rFonts w:asciiTheme="minorHAnsi" w:hAnsiTheme="minorHAnsi" w:cstheme="minorHAnsi"/>
              </w:rPr>
              <w:t xml:space="preserve"> efficace, centrée autour de la reconnaissance des photos de nuages,</w:t>
            </w:r>
            <w:r w:rsidR="00F131F8" w:rsidRPr="00E15271">
              <w:rPr>
                <w:rFonts w:asciiTheme="minorHAnsi" w:hAnsiTheme="minorHAnsi" w:cstheme="minorHAnsi"/>
              </w:rPr>
              <w:t xml:space="preserve"> en gérant de façon </w:t>
            </w:r>
            <w:r w:rsidRPr="00E15271">
              <w:rPr>
                <w:rFonts w:asciiTheme="minorHAnsi" w:hAnsiTheme="minorHAnsi" w:cstheme="minorHAnsi"/>
              </w:rPr>
              <w:t xml:space="preserve">intellignete et </w:t>
            </w:r>
            <w:r w:rsidR="00F131F8" w:rsidRPr="00E15271">
              <w:rPr>
                <w:rFonts w:asciiTheme="minorHAnsi" w:hAnsiTheme="minorHAnsi" w:cstheme="minorHAnsi"/>
              </w:rPr>
              <w:t>automatique les différents types de bruits (par exemple : tâches, floues, vivacité des couleurs, etc</w:t>
            </w:r>
            <w:r w:rsidRPr="00E15271">
              <w:rPr>
                <w:rFonts w:asciiTheme="minorHAnsi" w:hAnsiTheme="minorHAnsi" w:cstheme="minorHAnsi"/>
              </w:rPr>
              <w:t>…</w:t>
            </w:r>
            <w:r w:rsidR="00F131F8" w:rsidRPr="00E15271">
              <w:rPr>
                <w:rFonts w:asciiTheme="minorHAnsi" w:hAnsiTheme="minorHAnsi" w:cstheme="minorHAnsi"/>
              </w:rPr>
              <w:t xml:space="preserve">) </w:t>
            </w:r>
            <w:r w:rsidRPr="00E15271">
              <w:rPr>
                <w:rFonts w:asciiTheme="minorHAnsi" w:hAnsiTheme="minorHAnsi" w:cstheme="minorHAnsi"/>
              </w:rPr>
              <w:t xml:space="preserve">en </w:t>
            </w:r>
            <w:r w:rsidR="00F131F8" w:rsidRPr="00E15271">
              <w:rPr>
                <w:rFonts w:asciiTheme="minorHAnsi" w:hAnsiTheme="minorHAnsi" w:cstheme="minorHAnsi"/>
              </w:rPr>
              <w:t>pren</w:t>
            </w:r>
            <w:r w:rsidRPr="00E15271">
              <w:rPr>
                <w:rFonts w:asciiTheme="minorHAnsi" w:hAnsiTheme="minorHAnsi" w:cstheme="minorHAnsi"/>
              </w:rPr>
              <w:t>ant</w:t>
            </w:r>
            <w:r w:rsidR="00F131F8" w:rsidRPr="00E15271">
              <w:rPr>
                <w:rFonts w:asciiTheme="minorHAnsi" w:hAnsiTheme="minorHAnsi" w:cstheme="minorHAnsi"/>
              </w:rPr>
              <w:t xml:space="preserve"> en compte les </w:t>
            </w:r>
            <w:r w:rsidRPr="00E15271">
              <w:rPr>
                <w:rFonts w:asciiTheme="minorHAnsi" w:hAnsiTheme="minorHAnsi" w:cstheme="minorHAnsi"/>
              </w:rPr>
              <w:t xml:space="preserve">spécificités liées aux </w:t>
            </w:r>
            <w:r w:rsidR="00F131F8" w:rsidRPr="00E15271">
              <w:rPr>
                <w:rFonts w:asciiTheme="minorHAnsi" w:hAnsiTheme="minorHAnsi" w:cstheme="minorHAnsi"/>
              </w:rPr>
              <w:t>différents types d’appareils et de caméras utilisés pour prendre les photos</w:t>
            </w:r>
            <w:r w:rsidRPr="00E15271">
              <w:rPr>
                <w:rFonts w:asciiTheme="minorHAnsi" w:hAnsiTheme="minorHAnsi" w:cstheme="minorHAnsi"/>
              </w:rPr>
              <w:t>.</w:t>
            </w:r>
          </w:p>
          <w:p w14:paraId="3CB669C8" w14:textId="2254F451" w:rsidR="00B9435E" w:rsidRDefault="001162E0" w:rsidP="00E15271">
            <w:pPr>
              <w:jc w:val="both"/>
              <w:rPr>
                <w:rFonts w:asciiTheme="minorHAnsi" w:hAnsiTheme="minorHAnsi" w:cstheme="minorHAnsi"/>
              </w:rPr>
            </w:pPr>
            <w:r>
              <w:rPr>
                <w:rFonts w:asciiTheme="minorHAnsi" w:hAnsiTheme="minorHAnsi" w:cstheme="minorHAnsi"/>
              </w:rPr>
              <w:t>L’objet et le résultat de nos recherches</w:t>
            </w:r>
            <w:r w:rsidR="00793389">
              <w:rPr>
                <w:rFonts w:asciiTheme="minorHAnsi" w:hAnsiTheme="minorHAnsi" w:cstheme="minorHAnsi"/>
              </w:rPr>
              <w:t xml:space="preserve">, effectuées dans le cadre d’un mémoire de Mastère effectué à l’INSA de Rouen, </w:t>
            </w:r>
            <w:r>
              <w:rPr>
                <w:rFonts w:asciiTheme="minorHAnsi" w:hAnsiTheme="minorHAnsi" w:cstheme="minorHAnsi"/>
              </w:rPr>
              <w:t>est à destination et à disposition de la communauté de recherche.</w:t>
            </w:r>
            <w:r w:rsidR="00F131F8">
              <w:rPr>
                <w:rFonts w:asciiTheme="minorHAnsi" w:hAnsiTheme="minorHAnsi" w:cstheme="minorHAnsi"/>
              </w:rPr>
              <w:t>.</w:t>
            </w:r>
          </w:p>
          <w:p w14:paraId="226A4613" w14:textId="48068202" w:rsidR="00B9435E" w:rsidRPr="003148AC" w:rsidRDefault="00B9435E" w:rsidP="00642112">
            <w:pPr>
              <w:rPr>
                <w:rFonts w:asciiTheme="minorHAnsi" w:hAnsiTheme="minorHAnsi" w:cstheme="minorHAnsi"/>
              </w:rPr>
            </w:pPr>
          </w:p>
        </w:tc>
      </w:tr>
    </w:tbl>
    <w:p w14:paraId="1781916A" w14:textId="41FF3EAE" w:rsidR="007722AE" w:rsidRPr="003148AC" w:rsidRDefault="007722AE" w:rsidP="007722AE">
      <w:pPr>
        <w:pStyle w:val="Titre3"/>
        <w:numPr>
          <w:ilvl w:val="0"/>
          <w:numId w:val="0"/>
        </w:numPr>
        <w:ind w:left="720" w:hanging="720"/>
        <w:rPr>
          <w:rFonts w:asciiTheme="minorHAnsi" w:hAnsiTheme="minorHAnsi" w:cstheme="minorHAnsi"/>
        </w:rPr>
      </w:pPr>
    </w:p>
    <w:p w14:paraId="138B15D7" w14:textId="77777777" w:rsidR="004837FB" w:rsidRDefault="004837FB">
      <w:pPr>
        <w:rPr>
          <w:rFonts w:asciiTheme="majorHAnsi" w:eastAsiaTheme="majorEastAsia" w:hAnsiTheme="majorHAnsi" w:cstheme="majorBidi"/>
          <w:b/>
          <w:bCs/>
          <w:smallCaps/>
          <w:color w:val="000000" w:themeColor="text1"/>
          <w:sz w:val="28"/>
          <w:szCs w:val="28"/>
          <w:highlight w:val="lightGray"/>
        </w:rPr>
      </w:pPr>
      <w:bookmarkStart w:id="0" w:name="_Toc519607545"/>
      <w:r>
        <w:rPr>
          <w:highlight w:val="lightGray"/>
        </w:rPr>
        <w:br w:type="page"/>
      </w:r>
    </w:p>
    <w:p w14:paraId="74D31F75" w14:textId="4BC3045C" w:rsidR="00642112" w:rsidRDefault="00437B7C" w:rsidP="004837FB">
      <w:pPr>
        <w:pStyle w:val="Titre2"/>
      </w:pPr>
      <w:r w:rsidRPr="00437B7C">
        <w:rPr>
          <w:noProof/>
        </w:rPr>
        <w:lastRenderedPageBreak/>
        <mc:AlternateContent>
          <mc:Choice Requires="wpg">
            <w:drawing>
              <wp:anchor distT="0" distB="0" distL="114300" distR="114300" simplePos="0" relativeHeight="251083264" behindDoc="0" locked="0" layoutInCell="1" allowOverlap="1" wp14:anchorId="39D471AA" wp14:editId="021739DC">
                <wp:simplePos x="0" y="0"/>
                <wp:positionH relativeFrom="leftMargin">
                  <wp:posOffset>405130</wp:posOffset>
                </wp:positionH>
                <wp:positionV relativeFrom="paragraph">
                  <wp:posOffset>31115</wp:posOffset>
                </wp:positionV>
                <wp:extent cx="468000" cy="468000"/>
                <wp:effectExtent l="0" t="0" r="27305" b="27305"/>
                <wp:wrapNone/>
                <wp:docPr id="5" name="Groupe 29"/>
                <wp:cNvGraphicFramePr/>
                <a:graphic xmlns:a="http://schemas.openxmlformats.org/drawingml/2006/main">
                  <a:graphicData uri="http://schemas.microsoft.com/office/word/2010/wordprocessingGroup">
                    <wpg:wgp>
                      <wpg:cNvGrpSpPr/>
                      <wpg:grpSpPr>
                        <a:xfrm>
                          <a:off x="0" y="0"/>
                          <a:ext cx="468000" cy="468000"/>
                          <a:chOff x="0" y="0"/>
                          <a:chExt cx="722186" cy="722186"/>
                        </a:xfrm>
                      </wpg:grpSpPr>
                      <wpg:grpSp>
                        <wpg:cNvPr id="6" name="Groupe 6"/>
                        <wpg:cNvGrpSpPr/>
                        <wpg:grpSpPr>
                          <a:xfrm>
                            <a:off x="0" y="0"/>
                            <a:ext cx="722186" cy="722186"/>
                            <a:chOff x="0" y="0"/>
                            <a:chExt cx="722186" cy="722186"/>
                          </a:xfrm>
                        </wpg:grpSpPr>
                        <wps:wsp>
                          <wps:cNvPr id="7" name="Ellipse 7"/>
                          <wps:cNvSpPr/>
                          <wps:spPr>
                            <a:xfrm>
                              <a:off x="0" y="0"/>
                              <a:ext cx="722186" cy="722186"/>
                            </a:xfrm>
                            <a:prstGeom prst="ellipse">
                              <a:avLst/>
                            </a:prstGeom>
                            <a:solidFill>
                              <a:srgbClr val="533473"/>
                            </a:solidFill>
                            <a:ln>
                              <a:solidFill>
                                <a:srgbClr val="533473"/>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 name="Ellipse 8"/>
                          <wps:cNvSpPr/>
                          <wps:spPr>
                            <a:xfrm>
                              <a:off x="56250" y="56250"/>
                              <a:ext cx="609686" cy="609686"/>
                            </a:xfrm>
                            <a:prstGeom prst="ellipse">
                              <a:avLst/>
                            </a:prstGeom>
                            <a:solidFill>
                              <a:schemeClr val="bg1"/>
                            </a:solidFill>
                            <a:ln>
                              <a:solidFill>
                                <a:srgbClr val="533473"/>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10" name="Graphique 14" descr="Usine"/>
                          <pic:cNvPicPr>
                            <a:picLocks noChangeAspect="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56250" y="24336"/>
                            <a:ext cx="641600" cy="641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35B8F80" id="Groupe 29" o:spid="_x0000_s1026" style="position:absolute;margin-left:31.9pt;margin-top:2.45pt;width:36.85pt;height:36.85pt;z-index:251083264;mso-position-horizontal-relative:left-margin-area;mso-width-relative:margin;mso-height-relative:margin" coordsize="7221,7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&#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">
                <v:group id="Groupe 6" o:spid="_x0000_s1027" style="position:absolute;width:7221;height:7221" coordsize="7221,7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oval id="Ellipse 7" o:spid="_x0000_s1028" style="position:absolute;width:7221;height:72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" fillcolor="#533473" strokecolor="#533473" strokeweight="1pt">
                    <v:stroke joinstyle="miter"/>
                  </v:oval>
                  <v:oval id="Ellipse 8" o:spid="_x0000_s1029" style="position:absolute;left:562;top:562;width:6097;height:6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" fillcolor="white [3212]" strokecolor="#533473" strokeweight="1pt">
                    <v:stroke joinstyle="miter"/>
                  </v:oval>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que 14" o:spid="_x0000_s1030" type="#_x0000_t75" alt="Usine" style="position:absolute;left:562;top:243;width:6416;height:6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">
                  <v:imagedata r:id="rId14" o:title="Usine"/>
                </v:shape>
                <w10:wrap anchorx="margin"/>
              </v:group>
            </w:pict>
          </mc:Fallback>
        </mc:AlternateContent>
      </w:r>
      <w:r w:rsidR="00642112" w:rsidRPr="003148AC">
        <w:t>L’opération de R&amp;D dans le cadre de l’activité de l’entreprise</w:t>
      </w:r>
      <w:bookmarkEnd w:id="0"/>
    </w:p>
    <w:p w14:paraId="5E13AC08" w14:textId="77777777" w:rsidR="007F6316" w:rsidRPr="003148AC" w:rsidRDefault="007F6316" w:rsidP="00F404A0">
      <w:pPr>
        <w:rPr>
          <w:rFonts w:asciiTheme="minorHAnsi" w:hAnsiTheme="minorHAnsi" w:cstheme="minorHAnsi"/>
        </w:rPr>
      </w:pPr>
    </w:p>
    <w:p w14:paraId="4FFF984B" w14:textId="3871B2FE" w:rsidR="000F5481" w:rsidRDefault="000F5481" w:rsidP="00776F19">
      <w:pPr>
        <w:jc w:val="both"/>
      </w:pPr>
      <w:bookmarkStart w:id="1" w:name="_Toc519607546"/>
      <w:r w:rsidRPr="00AB6FB9">
        <w:t xml:space="preserve">Ce document a pour but de décrire </w:t>
      </w:r>
      <w:r>
        <w:t>une ou plusieurs méthodes de reconnaissance et de gestion de bruits dans la reconnaissance d’images</w:t>
      </w:r>
      <w:r w:rsidRPr="00AB6FB9">
        <w:t xml:space="preserve">. </w:t>
      </w:r>
    </w:p>
    <w:p w14:paraId="2D496ED1" w14:textId="2FFE42B9" w:rsidR="006F5319" w:rsidRDefault="000F5481" w:rsidP="00776F19">
      <w:pPr>
        <w:jc w:val="both"/>
      </w:pPr>
      <w:r>
        <w:t xml:space="preserve">Très enclin à l’innovation, SQLI souhaite investir dans l’intelligence articielle afin d’offrir à ses clients, de plus en plus intéressés, des applications intelligentes et performantes. </w:t>
      </w:r>
      <w:r w:rsidR="001A0F28">
        <w:t>L</w:t>
      </w:r>
      <w:r w:rsidR="001A0F28" w:rsidRPr="001A0F28">
        <w:t>’intelligence artificielle ou IA est un ensemble de techniques permettant à des machines d’accomplir des tâches et de résoudre des problèmes initialement, réservés aux humains et à certains animaux dotés d’une forme d’intelligence</w:t>
      </w:r>
      <w:r w:rsidRPr="00C14824">
        <w:t>.</w:t>
      </w:r>
      <w:r w:rsidR="00C14824">
        <w:t xml:space="preserve"> </w:t>
      </w:r>
      <w:r w:rsidR="00956ECF" w:rsidRPr="00956ECF">
        <w:t>Ces tâches sont souvent très simples pour nous les humains : par exemple identifier et localiser un élément dans une image</w:t>
      </w:r>
      <w:r w:rsidR="00956ECF">
        <w:t xml:space="preserve"> </w:t>
      </w:r>
      <w:r w:rsidR="00956ECF" w:rsidRPr="00956ECF">
        <w:t>ou guider suivant une direction</w:t>
      </w:r>
      <w:r w:rsidR="00D65F20">
        <w:t>.</w:t>
      </w:r>
      <w:r w:rsidR="00956ECF" w:rsidRPr="00956ECF">
        <w:t xml:space="preserve">Certaines tâches peuvent nécessiter </w:t>
      </w:r>
      <w:r w:rsidR="00946228">
        <w:t>beaucoup plus d’effort même à l’homme et donc devenir très complexe</w:t>
      </w:r>
      <w:r w:rsidR="00956ECF" w:rsidRPr="00956ECF">
        <w:t xml:space="preserve">, comme par exemple </w:t>
      </w:r>
      <w:r w:rsidR="0029110D">
        <w:t>identifier</w:t>
      </w:r>
      <w:r w:rsidR="00C14824">
        <w:t xml:space="preserve"> à vue d’œil une image</w:t>
      </w:r>
      <w:r w:rsidR="0029110D">
        <w:t xml:space="preserve"> lorsque celle-ci est très </w:t>
      </w:r>
      <w:r w:rsidR="00C14824">
        <w:t xml:space="preserve">bruitée. </w:t>
      </w:r>
      <w:r w:rsidR="00182958">
        <w:t>C’est cette dernière qu’i</w:t>
      </w:r>
      <w:r w:rsidR="00C14824">
        <w:t xml:space="preserve">l s’agira </w:t>
      </w:r>
      <w:r w:rsidR="00560328">
        <w:t>ici</w:t>
      </w:r>
      <w:r w:rsidR="00C14824">
        <w:t xml:space="preserve"> d</w:t>
      </w:r>
      <w:r w:rsidR="00560328">
        <w:t xml:space="preserve">e faire </w:t>
      </w:r>
      <w:r w:rsidR="00F20F9F">
        <w:t>réaliser à une machine, en l’occurrence ici une application</w:t>
      </w:r>
      <w:r w:rsidR="00C14824">
        <w:t>.</w:t>
      </w:r>
    </w:p>
    <w:p w14:paraId="6B961D40" w14:textId="72DD9A7B" w:rsidR="00704284" w:rsidRDefault="00C5276D" w:rsidP="00C5276D">
      <w:pPr>
        <w:jc w:val="both"/>
      </w:pPr>
      <w:r>
        <w:t>D</w:t>
      </w:r>
      <w:r w:rsidR="00C14824">
        <w:t xml:space="preserve">es travaux réalisés par SQLI </w:t>
      </w:r>
      <w:r>
        <w:t>avec des clients sur le sujet de la classification d’image on</w:t>
      </w:r>
      <w:r w:rsidR="00117635">
        <w:t xml:space="preserve">t </w:t>
      </w:r>
      <w:r>
        <w:t>permi</w:t>
      </w:r>
      <w:r w:rsidR="00117635">
        <w:t xml:space="preserve">s </w:t>
      </w:r>
      <w:r>
        <w:t>d’identifier la problématique du bruit des images</w:t>
      </w:r>
      <w:r w:rsidR="00852809">
        <w:t>, dans le cas particulier de la reconnaissance de nuage</w:t>
      </w:r>
      <w:r w:rsidR="00CA0D19">
        <w:t>s</w:t>
      </w:r>
      <w:r w:rsidR="00852809">
        <w:t xml:space="preserve">. </w:t>
      </w:r>
      <w:r w:rsidR="003A05E1" w:rsidRPr="003A05E1">
        <w:t xml:space="preserve">La classification des nuages est cruciale dans les analyses et prévisions météorologiques et pourrait permettre d’établir une connexion précise entre les différents types de nuages et les prévisions </w:t>
      </w:r>
      <w:r w:rsidR="0036207C">
        <w:t>de changement climatique. L</w:t>
      </w:r>
      <w:r w:rsidR="0036207C" w:rsidRPr="0036207C">
        <w:t>es résultats d</w:t>
      </w:r>
      <w:r w:rsidR="00D10429">
        <w:t xml:space="preserve">e </w:t>
      </w:r>
      <w:r w:rsidR="0036207C" w:rsidRPr="0036207C">
        <w:t>classification</w:t>
      </w:r>
      <w:r w:rsidR="00D10429">
        <w:t xml:space="preserve">s manuelles, autrement dit effectuées par l’homme sont souvent </w:t>
      </w:r>
      <w:r w:rsidR="00EC2973">
        <w:t xml:space="preserve">sujet à des </w:t>
      </w:r>
      <w:r w:rsidR="0036207C" w:rsidRPr="0036207C">
        <w:t>ambiguïté</w:t>
      </w:r>
      <w:r w:rsidR="00EC2973">
        <w:t>s</w:t>
      </w:r>
      <w:r w:rsidR="0036207C" w:rsidRPr="0036207C">
        <w:t xml:space="preserve"> en raison d</w:t>
      </w:r>
      <w:r w:rsidR="00EC2973">
        <w:t xml:space="preserve">’une </w:t>
      </w:r>
      <w:r w:rsidR="0036207C" w:rsidRPr="0036207C">
        <w:t>grande dépendance à l'égard des jugements subjectifs que peuvent avoir différents experts selon la forme du nuage et la norme appliquée. Par conséquent, il existe une forte demande pour la classification automatique des nuages au sol</w:t>
      </w:r>
      <w:r w:rsidR="003A05E1">
        <w:t xml:space="preserve">. </w:t>
      </w:r>
    </w:p>
    <w:p w14:paraId="16D64415" w14:textId="66CF26CD" w:rsidR="00776F19" w:rsidRDefault="00214959" w:rsidP="00776F19">
      <w:pPr>
        <w:jc w:val="both"/>
      </w:pPr>
      <w:r>
        <w:t>Il existe certes diver</w:t>
      </w:r>
      <w:del w:id="2" w:author="ABIDI Asma" w:date="2021-04-28T12:17:00Z">
        <w:r w:rsidDel="00990008">
          <w:delText>se</w:delText>
        </w:r>
      </w:del>
      <w:r>
        <w:t xml:space="preserve">s travaux réalisés pour répondre à cette problématique mais </w:t>
      </w:r>
      <w:r w:rsidRPr="00214959">
        <w:t>la plupart de</w:t>
      </w:r>
      <w:r>
        <w:t xml:space="preserve">s méthodes </w:t>
      </w:r>
      <w:r w:rsidR="0066658A">
        <w:t xml:space="preserve">appliquées </w:t>
      </w:r>
      <w:r w:rsidRPr="00214959">
        <w:t>n'utilisent que des caractéristiques visuelles</w:t>
      </w:r>
      <w:ins w:id="3" w:author="ABIDI Asma" w:date="2021-04-28T12:04:00Z">
        <w:r w:rsidR="00E15271">
          <w:t xml:space="preserve"> pour</w:t>
        </w:r>
      </w:ins>
      <w:r w:rsidRPr="00214959">
        <w:t xml:space="preserve"> catégoriser les nuages, ce qui n'est pas très résistant aux facteurs environnementaux</w:t>
      </w:r>
      <w:r w:rsidR="0066658A">
        <w:t xml:space="preserve"> pouvant affecter l’apparen</w:t>
      </w:r>
      <w:r w:rsidR="00704284">
        <w:t>ce du nuage.</w:t>
      </w:r>
      <w:r w:rsidR="00801EB7">
        <w:t xml:space="preserve"> Cette apparence pourrait être </w:t>
      </w:r>
      <w:r w:rsidR="00801EB7" w:rsidRPr="00801EB7">
        <w:t>influencée par plusieurs informations multimodales à savoir la température, l'humidité,</w:t>
      </w:r>
      <w:r w:rsidR="009066B4">
        <w:t xml:space="preserve"> la pression atmosphérique et surtout</w:t>
      </w:r>
      <w:r w:rsidR="00801EB7" w:rsidRPr="00801EB7">
        <w:t xml:space="preserve"> la vitesse du vent.</w:t>
      </w:r>
      <w:r w:rsidR="009066B4">
        <w:t xml:space="preserve"> Tous ces paramètres </w:t>
      </w:r>
      <w:r w:rsidR="00FC1617">
        <w:t>peuvent engendr</w:t>
      </w:r>
      <w:r w:rsidR="00B56D11">
        <w:t xml:space="preserve">er des bruits sur l’image et rendre la classification du nuage assez difficile même pour l’être huamain. </w:t>
      </w:r>
      <w:r w:rsidR="00C80AC7">
        <w:t>Aussi, c</w:t>
      </w:r>
      <w:r w:rsidR="00C5276D">
        <w:t>e cas d’usage s’appuie sur du matériel de prise de vue différent (smartphone, appareil photo numérique…)</w:t>
      </w:r>
      <w:r w:rsidR="00776F19">
        <w:t xml:space="preserve">. </w:t>
      </w:r>
      <w:r w:rsidR="00776F19" w:rsidRPr="00DB5F06">
        <w:rPr>
          <w:b/>
          <w:bCs/>
        </w:rPr>
        <w:t>Le</w:t>
      </w:r>
      <w:r w:rsidR="00C5276D" w:rsidRPr="00DB5F06">
        <w:rPr>
          <w:b/>
          <w:bCs/>
        </w:rPr>
        <w:t>s</w:t>
      </w:r>
      <w:r w:rsidR="00776F19" w:rsidRPr="00DB5F06">
        <w:rPr>
          <w:b/>
          <w:bCs/>
        </w:rPr>
        <w:t xml:space="preserve"> modèle</w:t>
      </w:r>
      <w:r w:rsidR="00C5276D" w:rsidRPr="00DB5F06">
        <w:rPr>
          <w:b/>
          <w:bCs/>
        </w:rPr>
        <w:t>s</w:t>
      </w:r>
      <w:r w:rsidR="00776F19" w:rsidRPr="00DB5F06">
        <w:rPr>
          <w:b/>
          <w:bCs/>
        </w:rPr>
        <w:t xml:space="preserve"> déjà implément</w:t>
      </w:r>
      <w:r w:rsidR="00C5276D" w:rsidRPr="00DB5F06">
        <w:rPr>
          <w:b/>
          <w:bCs/>
        </w:rPr>
        <w:t>és</w:t>
      </w:r>
      <w:r w:rsidR="00776F19" w:rsidRPr="00DB5F06">
        <w:rPr>
          <w:b/>
          <w:bCs/>
        </w:rPr>
        <w:t xml:space="preserve"> pour </w:t>
      </w:r>
      <w:r w:rsidR="00C5276D" w:rsidRPr="00DB5F06">
        <w:rPr>
          <w:b/>
          <w:bCs/>
        </w:rPr>
        <w:t xml:space="preserve">réaliser des classifications automatiques </w:t>
      </w:r>
      <w:r w:rsidR="00776F19" w:rsidRPr="00DB5F06">
        <w:rPr>
          <w:b/>
          <w:bCs/>
        </w:rPr>
        <w:t>n’intègre</w:t>
      </w:r>
      <w:r w:rsidR="00C5276D" w:rsidRPr="00DB5F06">
        <w:rPr>
          <w:b/>
          <w:bCs/>
        </w:rPr>
        <w:t>nt</w:t>
      </w:r>
      <w:r w:rsidR="00776F19" w:rsidRPr="00DB5F06">
        <w:rPr>
          <w:b/>
          <w:bCs/>
        </w:rPr>
        <w:t xml:space="preserve"> pas </w:t>
      </w:r>
      <w:r w:rsidR="00D66CE1" w:rsidRPr="00DB5F06">
        <w:rPr>
          <w:b/>
          <w:bCs/>
        </w:rPr>
        <w:t>cette</w:t>
      </w:r>
      <w:r w:rsidR="00C5276D" w:rsidRPr="00DB5F06">
        <w:rPr>
          <w:b/>
          <w:bCs/>
        </w:rPr>
        <w:t xml:space="preserve"> problématique du bruit (poussière, </w:t>
      </w:r>
      <w:r w:rsidR="000A607E" w:rsidRPr="00DB5F06">
        <w:rPr>
          <w:b/>
          <w:bCs/>
        </w:rPr>
        <w:t>flous, gris, vivacité des couleurs…)</w:t>
      </w:r>
      <w:r w:rsidR="00D66CE1" w:rsidRPr="00DB5F06">
        <w:rPr>
          <w:b/>
          <w:bCs/>
        </w:rPr>
        <w:t xml:space="preserve"> qui peut être engendré autant par le matériel utilisé pour capter l’image </w:t>
      </w:r>
      <w:r w:rsidR="00A84B73" w:rsidRPr="00DB5F06">
        <w:rPr>
          <w:b/>
          <w:bCs/>
        </w:rPr>
        <w:t>que par les conditions climatiques dans lesquelles ces images ont été prises.</w:t>
      </w:r>
      <w:r w:rsidR="00CA0D19">
        <w:rPr>
          <w:b/>
          <w:bCs/>
        </w:rPr>
        <w:t xml:space="preserve"> </w:t>
      </w:r>
      <w:r w:rsidR="000A607E">
        <w:t>Le but de cette étude de R&amp;D est d’intégrer dans les modèles cette notion de bruit.</w:t>
      </w:r>
      <w:r w:rsidR="00E00AB0">
        <w:t xml:space="preserve"> Il s’agira donc de </w:t>
      </w:r>
      <w:r w:rsidR="00CC23E7">
        <w:t>trouver le moyen de faire en sorte qu’un modèle capable de reconnaître les nuages sur des photos prises depuis le sol p</w:t>
      </w:r>
      <w:r w:rsidR="00C7131D">
        <w:t>uisse être également capable de reconnaitre ces mêmes nuages sur des images bruitées.</w:t>
      </w:r>
      <w:r w:rsidR="00E23C54">
        <w:t xml:space="preserve"> Ainsi, il pourra être embarqué dans n’importe quelle application </w:t>
      </w:r>
      <w:r w:rsidR="00D65F20">
        <w:t>mobile ou web afin d’aider avec d’autre paramètre à effectuer une prévision météorolique plus ou moins précise</w:t>
      </w:r>
      <w:r w:rsidR="004B3C75">
        <w:t>, et même adaptable à d’autres type d’images.</w:t>
      </w:r>
    </w:p>
    <w:p w14:paraId="0711EF39" w14:textId="20661CD2" w:rsidR="0028620C" w:rsidRPr="000F5481" w:rsidRDefault="0028620C" w:rsidP="00776F19">
      <w:pPr>
        <w:jc w:val="both"/>
      </w:pPr>
      <w:r>
        <w:lastRenderedPageBreak/>
        <w:t xml:space="preserve">Ce sera également l’occasion pour SQLI de monter en compétence sur les problématiques de reconnaissance d’images </w:t>
      </w:r>
      <w:r w:rsidR="0093570B">
        <w:t xml:space="preserve">afin de proposer à ses clients </w:t>
      </w:r>
      <w:r w:rsidR="00782AF8">
        <w:t>(dans la navigation ou autres domaines incluant l’utilisation d’images) des solutions innovantes.</w:t>
      </w:r>
    </w:p>
    <w:p w14:paraId="626AC4A9" w14:textId="27334A9A" w:rsidR="00642112" w:rsidRPr="003148AC" w:rsidRDefault="00437B7C" w:rsidP="00A87B72">
      <w:pPr>
        <w:pStyle w:val="Titre2"/>
      </w:pPr>
      <w:r w:rsidRPr="00437B7C">
        <w:rPr>
          <w:noProof/>
        </w:rPr>
        <mc:AlternateContent>
          <mc:Choice Requires="wpg">
            <w:drawing>
              <wp:anchor distT="0" distB="0" distL="114300" distR="114300" simplePos="0" relativeHeight="251649025" behindDoc="0" locked="0" layoutInCell="1" allowOverlap="1" wp14:anchorId="7A63FE7D" wp14:editId="50136066">
                <wp:simplePos x="0" y="0"/>
                <wp:positionH relativeFrom="leftMargin">
                  <wp:posOffset>405130</wp:posOffset>
                </wp:positionH>
                <wp:positionV relativeFrom="paragraph">
                  <wp:posOffset>8890</wp:posOffset>
                </wp:positionV>
                <wp:extent cx="468000" cy="508978"/>
                <wp:effectExtent l="0" t="0" r="27305" b="5715"/>
                <wp:wrapNone/>
                <wp:docPr id="11" name="Groupe 39"/>
                <wp:cNvGraphicFramePr/>
                <a:graphic xmlns:a="http://schemas.openxmlformats.org/drawingml/2006/main">
                  <a:graphicData uri="http://schemas.microsoft.com/office/word/2010/wordprocessingGroup">
                    <wpg:wgp>
                      <wpg:cNvGrpSpPr/>
                      <wpg:grpSpPr>
                        <a:xfrm>
                          <a:off x="0" y="0"/>
                          <a:ext cx="468000" cy="508978"/>
                          <a:chOff x="0" y="0"/>
                          <a:chExt cx="722187" cy="778437"/>
                        </a:xfrm>
                      </wpg:grpSpPr>
                      <wpg:grpSp>
                        <wpg:cNvPr id="12" name="Groupe 12"/>
                        <wpg:cNvGrpSpPr/>
                        <wpg:grpSpPr>
                          <a:xfrm>
                            <a:off x="1" y="0"/>
                            <a:ext cx="722186" cy="722186"/>
                            <a:chOff x="1" y="0"/>
                            <a:chExt cx="722186" cy="722186"/>
                          </a:xfrm>
                        </wpg:grpSpPr>
                        <wps:wsp>
                          <wps:cNvPr id="13" name="Ellipse 13"/>
                          <wps:cNvSpPr/>
                          <wps:spPr>
                            <a:xfrm>
                              <a:off x="1" y="0"/>
                              <a:ext cx="722186" cy="722186"/>
                            </a:xfrm>
                            <a:prstGeom prst="ellipse">
                              <a:avLst/>
                            </a:prstGeom>
                            <a:solidFill>
                              <a:srgbClr val="533473"/>
                            </a:solidFill>
                            <a:ln>
                              <a:solidFill>
                                <a:srgbClr val="533473"/>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 name="Ellipse 14"/>
                          <wps:cNvSpPr/>
                          <wps:spPr>
                            <a:xfrm>
                              <a:off x="56251" y="56250"/>
                              <a:ext cx="609686" cy="609686"/>
                            </a:xfrm>
                            <a:prstGeom prst="ellipse">
                              <a:avLst/>
                            </a:prstGeom>
                            <a:solidFill>
                              <a:schemeClr val="bg1"/>
                            </a:solidFill>
                            <a:ln>
                              <a:solidFill>
                                <a:srgbClr val="533473"/>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15" name="Graphique 38" descr="Diplôme"/>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56250"/>
                            <a:ext cx="722187" cy="722187"/>
                          </a:xfrm>
                          <a:prstGeom prst="rect">
                            <a:avLst/>
                          </a:prstGeom>
                        </pic:spPr>
                      </pic:pic>
                    </wpg:wgp>
                  </a:graphicData>
                </a:graphic>
              </wp:anchor>
            </w:drawing>
          </mc:Choice>
          <mc:Fallback>
            <w:pict>
              <v:group w14:anchorId="5B940F20" id="Groupe 39" o:spid="_x0000_s1026" style="position:absolute;margin-left:31.9pt;margin-top:.7pt;width:36.85pt;height:40.1pt;z-index:251649025;mso-position-horizontal-relative:left-margin-area" coordsize="7221,7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">
                <v:group id="Groupe 12" o:spid="_x0000_s1027" style="position:absolute;width:7221;height:7221" coordorigin="" coordsize="7221,7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oval id="Ellipse 13" o:spid="_x0000_s1028" style="position:absolute;width:7221;height:72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" fillcolor="#533473" strokecolor="#533473" strokeweight="1pt">
                    <v:stroke joinstyle="miter"/>
                  </v:oval>
                  <v:oval id="Ellipse 14" o:spid="_x0000_s1029" style="position:absolute;left:562;top:562;width:6097;height:6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" fillcolor="white [3212]" strokecolor="#533473" strokeweight="1pt">
                    <v:stroke joinstyle="miter"/>
                  </v:oval>
                </v:group>
                <v:shape id="Graphique 38" o:spid="_x0000_s1030" type="#_x0000_t75" alt="Diplôme" style="position:absolute;top:562;width:7221;height:7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">
                  <v:imagedata r:id="rId17" o:title="Diplôme"/>
                </v:shape>
                <w10:wrap anchorx="margin"/>
              </v:group>
            </w:pict>
          </mc:Fallback>
        </mc:AlternateContent>
      </w:r>
      <w:r w:rsidR="007F6316">
        <w:t>I</w:t>
      </w:r>
      <w:r w:rsidR="00642112" w:rsidRPr="003148AC">
        <w:t>ndicateurs de recherche</w:t>
      </w:r>
      <w:bookmarkEnd w:id="1"/>
    </w:p>
    <w:p w14:paraId="055B2CAF" w14:textId="77777777" w:rsidR="00776F19" w:rsidRDefault="00776F19">
      <w:pPr>
        <w:rPr>
          <w:rFonts w:asciiTheme="minorHAnsi" w:hAnsiTheme="minorHAnsi" w:cstheme="minorHAnsi"/>
        </w:rPr>
      </w:pPr>
      <w:bookmarkStart w:id="4" w:name="_Toc519607547"/>
    </w:p>
    <w:p w14:paraId="0F7F2256" w14:textId="1D70B3DA" w:rsidR="00776F19" w:rsidRDefault="00776F19" w:rsidP="00776F19">
      <w:pPr>
        <w:jc w:val="both"/>
      </w:pPr>
      <w:r w:rsidRPr="00776F19">
        <w:t>Ces travaux</w:t>
      </w:r>
      <w:r>
        <w:t xml:space="preserve"> </w:t>
      </w:r>
      <w:r w:rsidR="00CA0D19">
        <w:t xml:space="preserve">sont </w:t>
      </w:r>
      <w:r>
        <w:t>réalisés dans le cadre d’une thèse professionnelle, en collaboration avec l’Institut Nationale des Sciences Appliquées (INSA) de Rouen. Les résultats paraîtront dans un mémoire de fin d’étude pour un Mastère Spécialisé en Sciences des données.</w:t>
      </w:r>
    </w:p>
    <w:p w14:paraId="44602F4C" w14:textId="7EA8A6CD" w:rsidR="00437B7C" w:rsidRDefault="00831F64" w:rsidP="00776F19">
      <w:pPr>
        <w:jc w:val="both"/>
        <w:rPr>
          <w:rFonts w:asciiTheme="minorHAnsi" w:eastAsiaTheme="majorEastAsia" w:hAnsiTheme="minorHAnsi" w:cstheme="minorHAnsi"/>
          <w:b/>
          <w:bCs/>
          <w:color w:val="000000" w:themeColor="text1"/>
        </w:rPr>
      </w:pPr>
      <w:r w:rsidRPr="00A87B72">
        <w:rPr>
          <w:rFonts w:asciiTheme="minorHAnsi" w:hAnsiTheme="minorHAnsi" w:cstheme="minorHAnsi"/>
          <w:noProof/>
        </w:rPr>
        <w:drawing>
          <wp:anchor distT="0" distB="0" distL="114300" distR="114300" simplePos="0" relativeHeight="251084288" behindDoc="0" locked="0" layoutInCell="1" allowOverlap="1" wp14:anchorId="61A76649" wp14:editId="1265FABB">
            <wp:simplePos x="0" y="0"/>
            <wp:positionH relativeFrom="leftMargin">
              <wp:posOffset>316865</wp:posOffset>
            </wp:positionH>
            <wp:positionV relativeFrom="paragraph">
              <wp:posOffset>353695</wp:posOffset>
            </wp:positionV>
            <wp:extent cx="605790" cy="605790"/>
            <wp:effectExtent l="0" t="0" r="3810" b="3810"/>
            <wp:wrapNone/>
            <wp:docPr id="42" name="Graphique 41" descr="Cible">
              <a:extLst xmlns:a="http://schemas.openxmlformats.org/drawingml/2006/main">
                <a:ext uri="{FF2B5EF4-FFF2-40B4-BE49-F238E27FC236}">
                  <a16:creationId xmlns:a16="http://schemas.microsoft.com/office/drawing/2014/main" id="{E9F97E60-DA67-48D4-916B-5C744E5693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que 41" descr="Cible">
                      <a:extLst>
                        <a:ext uri="{FF2B5EF4-FFF2-40B4-BE49-F238E27FC236}">
                          <a16:creationId xmlns:a16="http://schemas.microsoft.com/office/drawing/2014/main" id="{E9F97E60-DA67-48D4-916B-5C744E5693C1}"/>
                        </a:ext>
                      </a:extLst>
                    </pic:cNvPr>
                    <pic:cNvPicPr>
                      <a:picLocks noChangeAspect="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05790" cy="605790"/>
                    </a:xfrm>
                    <a:prstGeom prst="rect">
                      <a:avLst/>
                    </a:prstGeom>
                  </pic:spPr>
                </pic:pic>
              </a:graphicData>
            </a:graphic>
            <wp14:sizeRelH relativeFrom="margin">
              <wp14:pctWidth>0</wp14:pctWidth>
            </wp14:sizeRelH>
            <wp14:sizeRelV relativeFrom="margin">
              <wp14:pctHeight>0</wp14:pctHeight>
            </wp14:sizeRelV>
          </wp:anchor>
        </w:drawing>
      </w:r>
    </w:p>
    <w:p w14:paraId="35077CA9" w14:textId="399E0814" w:rsidR="00642112" w:rsidRDefault="00642112" w:rsidP="00437B7C">
      <w:pPr>
        <w:pStyle w:val="Titre2"/>
      </w:pPr>
      <w:r w:rsidRPr="003148AC">
        <w:t>Objet de l’opération de R&amp;D</w:t>
      </w:r>
      <w:bookmarkEnd w:id="4"/>
    </w:p>
    <w:p w14:paraId="0E3AF013" w14:textId="5937179E" w:rsidR="007F6316" w:rsidRDefault="00437B7C" w:rsidP="00437B7C">
      <w:pPr>
        <w:pStyle w:val="Titre3"/>
      </w:pPr>
      <w:r>
        <w:t>Objectif et typologie</w:t>
      </w:r>
    </w:p>
    <w:p w14:paraId="73035F3E" w14:textId="1E21EBC9" w:rsidR="00776F19" w:rsidRDefault="00776F19" w:rsidP="00776F19">
      <w:pPr>
        <w:rPr>
          <w:ins w:id="5" w:author="Jacques Courbier" w:date="2021-06-02T14:24:00Z"/>
        </w:rPr>
      </w:pPr>
    </w:p>
    <w:p w14:paraId="165F3997" w14:textId="0B06FD6B" w:rsidR="000C6423" w:rsidRDefault="000C6423" w:rsidP="00776F19">
      <w:ins w:id="6" w:author="Jacques Courbier" w:date="2021-06-02T14:24:00Z">
        <w:r>
          <w:t>Objectif :</w:t>
        </w:r>
      </w:ins>
    </w:p>
    <w:p w14:paraId="615662C5" w14:textId="023CFFE9" w:rsidR="00776F19" w:rsidRPr="00AB6FB9" w:rsidRDefault="00776F19" w:rsidP="00776F19">
      <w:pPr>
        <w:jc w:val="both"/>
      </w:pPr>
      <w:r>
        <w:t xml:space="preserve">Cette opération de R&amp;D va s’appuyer sur les technologies d’intelligence artificielle. La première étape va consister à </w:t>
      </w:r>
      <w:r w:rsidR="00CA0D19">
        <w:t xml:space="preserve">réaliser </w:t>
      </w:r>
      <w:r>
        <w:t>la bonne solution permettant de reconnaître</w:t>
      </w:r>
      <w:r w:rsidR="00A23AEA">
        <w:t xml:space="preserve"> et de tra</w:t>
      </w:r>
      <w:r w:rsidR="007A2B5A">
        <w:t>iter</w:t>
      </w:r>
      <w:r>
        <w:t xml:space="preserve"> efficacement les différents types de bruits possibles sur une image. Pour cela, il va être nécessaire </w:t>
      </w:r>
      <w:r w:rsidR="00CA0D19">
        <w:t>d</w:t>
      </w:r>
      <w:r w:rsidR="00F27CB8">
        <w:t>’expérimenter</w:t>
      </w:r>
      <w:r w:rsidR="00CA0D19">
        <w:t xml:space="preserve"> </w:t>
      </w:r>
      <w:r>
        <w:t xml:space="preserve">différentes approches plus ou moins complexes pour les comparer. </w:t>
      </w:r>
      <w:r w:rsidR="007A2B5A">
        <w:t xml:space="preserve">Une autre </w:t>
      </w:r>
      <w:r w:rsidR="00F27CB8">
        <w:t xml:space="preserve">nécessité </w:t>
      </w:r>
      <w:r w:rsidR="007A2B5A">
        <w:t>sera également d</w:t>
      </w:r>
      <w:r w:rsidR="003C2076">
        <w:t xml:space="preserve">’alimenter notre base de données en images bruitées </w:t>
      </w:r>
      <w:r w:rsidR="001945FC">
        <w:t>et non bruitées</w:t>
      </w:r>
      <w:r w:rsidR="007C6DBB">
        <w:t xml:space="preserve"> labellisées</w:t>
      </w:r>
      <w:r w:rsidR="00F673E0">
        <w:t xml:space="preserve">. </w:t>
      </w:r>
      <w:r w:rsidR="00F27CB8">
        <w:t>Nous pourrons</w:t>
      </w:r>
      <w:r w:rsidR="00F673E0">
        <w:t xml:space="preserve"> alors</w:t>
      </w:r>
      <w:r w:rsidR="001945FC">
        <w:t xml:space="preserve"> tester les </w:t>
      </w:r>
      <w:r w:rsidR="007C6DBB">
        <w:t xml:space="preserve">capacités </w:t>
      </w:r>
      <w:r w:rsidR="001945FC">
        <w:t xml:space="preserve">de </w:t>
      </w:r>
      <w:r w:rsidR="007C6DBB">
        <w:t>différentes</w:t>
      </w:r>
      <w:r w:rsidR="001945FC">
        <w:t xml:space="preserve"> architections de réseaux de neurones </w:t>
      </w:r>
      <w:r w:rsidR="00F673E0">
        <w:t>pour reconnaitre efficacement des nuages sur les i</w:t>
      </w:r>
      <w:r w:rsidR="00E951F8">
        <w:t>mages bruitées et non bruitées.</w:t>
      </w:r>
    </w:p>
    <w:p w14:paraId="2EAFDF79" w14:textId="32BD79E6" w:rsidR="00A87B72" w:rsidRDefault="00776F19" w:rsidP="009F61F9">
      <w:pPr>
        <w:jc w:val="both"/>
      </w:pPr>
      <w:r>
        <w:t xml:space="preserve">Le but est d’implémenter un modèle </w:t>
      </w:r>
      <w:ins w:id="7" w:author="Jacques Courbier" w:date="2021-06-02T14:24:00Z">
        <w:r w:rsidR="000C6423">
          <w:t xml:space="preserve">plus évolué, </w:t>
        </w:r>
      </w:ins>
      <w:r>
        <w:t xml:space="preserve">capable de </w:t>
      </w:r>
      <w:r w:rsidR="009F61F9">
        <w:t>classifier les</w:t>
      </w:r>
      <w:r>
        <w:t xml:space="preserve"> différents types de nuages (photos prises depuis le sol) en gérant </w:t>
      </w:r>
      <w:r w:rsidR="00EC4436">
        <w:t>les bruits :  tâches, floues, grilles, profondeur des couleurs</w:t>
      </w:r>
      <w:r>
        <w:t xml:space="preserve">. </w:t>
      </w:r>
    </w:p>
    <w:p w14:paraId="62AAF2DD" w14:textId="29FA4618" w:rsidR="00EA6127" w:rsidRDefault="00880CB1" w:rsidP="009F61F9">
      <w:pPr>
        <w:jc w:val="both"/>
        <w:rPr>
          <w:ins w:id="8" w:author="Jacques Courbier" w:date="2021-06-02T14:24:00Z"/>
        </w:rPr>
      </w:pPr>
      <w:commentRangeStart w:id="9"/>
      <w:commentRangeStart w:id="10"/>
      <w:r>
        <w:t>Typologie</w:t>
      </w:r>
      <w:del w:id="11" w:author="Jacques Courbier" w:date="2021-06-02T14:24:00Z">
        <w:r w:rsidDel="000C6423">
          <w:delText xml:space="preserve"> </w:delText>
        </w:r>
      </w:del>
      <w:ins w:id="12" w:author="Jacques Courbier" w:date="2021-06-02T14:24:00Z">
        <w:r w:rsidR="000C6423">
          <w:t xml:space="preserve"> </w:t>
        </w:r>
      </w:ins>
      <w:del w:id="13" w:author="Jacques Courbier" w:date="2021-06-02T14:24:00Z">
        <w:r w:rsidDel="000C6423">
          <w:delText>de l’o</w:delText>
        </w:r>
        <w:r w:rsidR="00930BA5" w:rsidDel="000C6423">
          <w:delText>b</w:delText>
        </w:r>
        <w:r w:rsidDel="000C6423">
          <w:delText>jectif</w:delText>
        </w:r>
        <w:r w:rsidR="00930BA5" w:rsidDel="000C6423">
          <w:delText> </w:delText>
        </w:r>
      </w:del>
      <w:r>
        <w:t>:</w:t>
      </w:r>
      <w:commentRangeEnd w:id="9"/>
      <w:r w:rsidR="00E53D36">
        <w:rPr>
          <w:rStyle w:val="Marquedecommentaire"/>
        </w:rPr>
        <w:commentReference w:id="9"/>
      </w:r>
      <w:commentRangeEnd w:id="10"/>
      <w:r w:rsidR="00DB5F06">
        <w:rPr>
          <w:rStyle w:val="Marquedecommentaire"/>
        </w:rPr>
        <w:commentReference w:id="10"/>
      </w:r>
    </w:p>
    <w:p w14:paraId="015FE2E2" w14:textId="5AD3AD2F" w:rsidR="000C6423" w:rsidRDefault="000C6423" w:rsidP="009F61F9">
      <w:pPr>
        <w:jc w:val="both"/>
        <w:rPr>
          <w:ins w:id="14" w:author="Jacques Courbier" w:date="2021-06-02T14:23:00Z"/>
        </w:rPr>
      </w:pPr>
      <w:ins w:id="15" w:author="Jacques Courbier" w:date="2021-06-02T14:24:00Z">
        <w:r>
          <w:t xml:space="preserve">Notre projet de recherche </w:t>
        </w:r>
      </w:ins>
      <w:ins w:id="16" w:author="Jacques Courbier" w:date="2021-06-02T14:25:00Z">
        <w:r>
          <w:t xml:space="preserve">est de type </w:t>
        </w:r>
      </w:ins>
      <w:ins w:id="17" w:author="Jacques Courbier" w:date="2021-06-02T14:24:00Z">
        <w:r w:rsidRPr="000C6423">
          <w:t>A</w:t>
        </w:r>
      </w:ins>
      <w:ins w:id="18" w:author="Jacques Courbier" w:date="2021-06-02T14:25:00Z">
        <w:r>
          <w:t> :</w:t>
        </w:r>
      </w:ins>
      <w:ins w:id="19" w:author="Jacques Courbier" w:date="2021-06-02T14:24:00Z">
        <w:r w:rsidRPr="000C6423">
          <w:t xml:space="preserve"> Technique prouvée</w:t>
        </w:r>
      </w:ins>
      <w:ins w:id="20" w:author="Jacques Courbier" w:date="2021-06-02T14:25:00Z">
        <w:r>
          <w:t xml:space="preserve"> </w:t>
        </w:r>
      </w:ins>
      <w:ins w:id="21" w:author="Jacques Courbier" w:date="2021-06-02T14:24:00Z">
        <w:r w:rsidRPr="000C6423">
          <w:t>originale et/ou</w:t>
        </w:r>
      </w:ins>
      <w:ins w:id="22" w:author="Jacques Courbier" w:date="2021-06-02T14:25:00Z">
        <w:r>
          <w:t xml:space="preserve"> </w:t>
        </w:r>
      </w:ins>
      <w:ins w:id="23" w:author="Jacques Courbier" w:date="2021-06-02T14:24:00Z">
        <w:r w:rsidRPr="000C6423">
          <w:t>meilleure de celles existantes. La</w:t>
        </w:r>
      </w:ins>
      <w:ins w:id="24" w:author="Jacques Courbier" w:date="2021-06-02T14:25:00Z">
        <w:r>
          <w:t xml:space="preserve"> </w:t>
        </w:r>
      </w:ins>
      <w:ins w:id="25" w:author="Jacques Courbier" w:date="2021-06-02T14:24:00Z">
        <w:r w:rsidRPr="000C6423">
          <w:t xml:space="preserve">technique </w:t>
        </w:r>
      </w:ins>
      <w:ins w:id="26" w:author="Jacques Courbier" w:date="2021-06-02T14:25:00Z">
        <w:r>
          <w:t>que nous cherchons à concevoir et vérifier sera décrite dans nos travaux et a aussi pour objectif d’</w:t>
        </w:r>
      </w:ins>
      <w:ins w:id="27" w:author="Jacques Courbier" w:date="2021-06-02T14:24:00Z">
        <w:r w:rsidRPr="000C6423">
          <w:t xml:space="preserve">être </w:t>
        </w:r>
      </w:ins>
      <w:ins w:id="28" w:author="Jacques Courbier" w:date="2021-06-02T14:25:00Z">
        <w:r>
          <w:t xml:space="preserve">mise à disposition pour </w:t>
        </w:r>
      </w:ins>
      <w:ins w:id="29" w:author="Jacques Courbier" w:date="2021-06-02T14:26:00Z">
        <w:r>
          <w:t>être partagée/</w:t>
        </w:r>
      </w:ins>
      <w:ins w:id="30" w:author="Jacques Courbier" w:date="2021-06-02T14:24:00Z">
        <w:r w:rsidRPr="000C6423">
          <w:t>réutilisée.</w:t>
        </w:r>
      </w:ins>
    </w:p>
    <w:p w14:paraId="660C6ABE" w14:textId="77777777" w:rsidR="000C6423" w:rsidRDefault="000C6423" w:rsidP="009F61F9">
      <w:pPr>
        <w:jc w:val="both"/>
      </w:pPr>
    </w:p>
    <w:p w14:paraId="391986AF" w14:textId="076509A0" w:rsidR="00880CB1" w:rsidRDefault="00880CB1" w:rsidP="009F61F9">
      <w:pPr>
        <w:jc w:val="both"/>
      </w:pPr>
    </w:p>
    <w:p w14:paraId="4A2EF6F2" w14:textId="77777777" w:rsidR="003918C9" w:rsidRPr="00437B7C" w:rsidRDefault="003918C9" w:rsidP="009F61F9">
      <w:pPr>
        <w:jc w:val="both"/>
      </w:pPr>
    </w:p>
    <w:p w14:paraId="7D7D0C29" w14:textId="04870751" w:rsidR="00437B7C" w:rsidRDefault="00831F64" w:rsidP="00437B7C">
      <w:pPr>
        <w:pStyle w:val="Titre3"/>
      </w:pPr>
      <w:r w:rsidRPr="00A87B72">
        <w:rPr>
          <w:noProof/>
        </w:rPr>
        <mc:AlternateContent>
          <mc:Choice Requires="wpg">
            <w:drawing>
              <wp:anchor distT="0" distB="0" distL="114300" distR="114300" simplePos="0" relativeHeight="251086336" behindDoc="0" locked="0" layoutInCell="1" allowOverlap="1" wp14:anchorId="34E9BA71" wp14:editId="6D50A1F6">
                <wp:simplePos x="0" y="0"/>
                <wp:positionH relativeFrom="leftMargin">
                  <wp:posOffset>405130</wp:posOffset>
                </wp:positionH>
                <wp:positionV relativeFrom="paragraph">
                  <wp:posOffset>37465</wp:posOffset>
                </wp:positionV>
                <wp:extent cx="467995" cy="467995"/>
                <wp:effectExtent l="0" t="0" r="27305" b="27305"/>
                <wp:wrapNone/>
                <wp:docPr id="17" name="Groupe 68"/>
                <wp:cNvGraphicFramePr/>
                <a:graphic xmlns:a="http://schemas.openxmlformats.org/drawingml/2006/main">
                  <a:graphicData uri="http://schemas.microsoft.com/office/word/2010/wordprocessingGroup">
                    <wpg:wgp>
                      <wpg:cNvGrpSpPr/>
                      <wpg:grpSpPr>
                        <a:xfrm>
                          <a:off x="0" y="0"/>
                          <a:ext cx="467995" cy="467995"/>
                          <a:chOff x="0" y="0"/>
                          <a:chExt cx="722186" cy="726736"/>
                        </a:xfrm>
                      </wpg:grpSpPr>
                      <wpg:grpSp>
                        <wpg:cNvPr id="18" name="Groupe 18"/>
                        <wpg:cNvGrpSpPr/>
                        <wpg:grpSpPr>
                          <a:xfrm>
                            <a:off x="0" y="4550"/>
                            <a:ext cx="722186" cy="722186"/>
                            <a:chOff x="0" y="4550"/>
                            <a:chExt cx="722186" cy="722186"/>
                          </a:xfrm>
                        </wpg:grpSpPr>
                        <wps:wsp>
                          <wps:cNvPr id="19" name="Ellipse 19"/>
                          <wps:cNvSpPr/>
                          <wps:spPr>
                            <a:xfrm>
                              <a:off x="0" y="4550"/>
                              <a:ext cx="722186" cy="722186"/>
                            </a:xfrm>
                            <a:prstGeom prst="ellipse">
                              <a:avLst/>
                            </a:prstGeom>
                            <a:solidFill>
                              <a:srgbClr val="533473"/>
                            </a:solidFill>
                            <a:ln>
                              <a:solidFill>
                                <a:srgbClr val="533473"/>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 name="Ellipse 20"/>
                          <wps:cNvSpPr/>
                          <wps:spPr>
                            <a:xfrm>
                              <a:off x="56250" y="60800"/>
                              <a:ext cx="609686" cy="609686"/>
                            </a:xfrm>
                            <a:prstGeom prst="ellipse">
                              <a:avLst/>
                            </a:prstGeom>
                            <a:solidFill>
                              <a:schemeClr val="bg1"/>
                            </a:solidFill>
                            <a:ln>
                              <a:solidFill>
                                <a:srgbClr val="533473"/>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21" name="Graphique 64" descr="Déverrouiller"/>
                          <pic:cNvPicPr>
                            <a:picLocks noChangeAspect="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18621" y="0"/>
                            <a:ext cx="684943" cy="684943"/>
                          </a:xfrm>
                          <a:prstGeom prst="rect">
                            <a:avLst/>
                          </a:prstGeom>
                        </pic:spPr>
                      </pic:pic>
                    </wpg:wgp>
                  </a:graphicData>
                </a:graphic>
                <wp14:sizeRelV relativeFrom="margin">
                  <wp14:pctHeight>0</wp14:pctHeight>
                </wp14:sizeRelV>
              </wp:anchor>
            </w:drawing>
          </mc:Choice>
          <mc:Fallback>
            <w:pict>
              <v:group w14:anchorId="43B94EDE" id="Groupe 68" o:spid="_x0000_s1026" style="position:absolute;margin-left:31.9pt;margin-top:2.95pt;width:36.85pt;height:36.85pt;z-index:251086336;mso-position-horizontal-relative:left-margin-area;mso-height-relative:margin" coordsize="7221,7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">
                <v:group id="Groupe 18" o:spid="_x0000_s1027" style="position:absolute;top:45;width:7221;height:7222" coordorigin=",45" coordsize="7221,7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oval id="Ellipse 19" o:spid="_x0000_s1028" style="position:absolute;top:45;width:7221;height:7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" fillcolor="#533473" strokecolor="#533473" strokeweight="1pt">
                    <v:stroke joinstyle="miter"/>
                  </v:oval>
                  <v:oval id="Ellipse 20" o:spid="_x0000_s1029" style="position:absolute;left:562;top:608;width:6097;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" fillcolor="white [3212]" strokecolor="#533473" strokeweight="1pt">
                    <v:stroke joinstyle="miter"/>
                  </v:oval>
                </v:group>
                <v:shape id="Graphique 64" o:spid="_x0000_s1030" type="#_x0000_t75" alt="Déverrouiller" style="position:absolute;left:186;width:6849;height:6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">
                  <v:imagedata r:id="rId25" o:title="Déverrouiller"/>
                </v:shape>
                <w10:wrap anchorx="margin"/>
              </v:group>
            </w:pict>
          </mc:Fallback>
        </mc:AlternateContent>
      </w:r>
      <w:r w:rsidR="00437B7C" w:rsidRPr="00437B7C">
        <w:t>Verrous ou incertitudes technologiques, scientifiques ou techniques</w:t>
      </w:r>
    </w:p>
    <w:p w14:paraId="50DEB42B" w14:textId="7259A1C6" w:rsidR="00437B7C" w:rsidRDefault="00437B7C" w:rsidP="00437B7C"/>
    <w:p w14:paraId="4E6481E9" w14:textId="2DAFD586" w:rsidR="00D9467F" w:rsidRDefault="00D9467F" w:rsidP="00437B7C">
      <w:r>
        <w:t xml:space="preserve">Dans ce cadre de cette étude de R&amp;D, plusieurs </w:t>
      </w:r>
      <w:r w:rsidR="00574E5F">
        <w:t>incertitudes et difficultés ont été détectées</w:t>
      </w:r>
      <w:r w:rsidR="00930BA5">
        <w:t> </w:t>
      </w:r>
      <w:r w:rsidR="00574E5F">
        <w:t xml:space="preserve">: </w:t>
      </w:r>
    </w:p>
    <w:p w14:paraId="33FD2D9D" w14:textId="44FE6E62" w:rsidR="00574E5F" w:rsidRDefault="00F777E7" w:rsidP="00781C42">
      <w:pPr>
        <w:pStyle w:val="Titre4"/>
      </w:pPr>
      <w:r>
        <w:lastRenderedPageBreak/>
        <w:t>Le choix du modèle pour la classification</w:t>
      </w:r>
    </w:p>
    <w:p w14:paraId="7A227C89" w14:textId="77777777" w:rsidR="00781C42" w:rsidRDefault="00781C42" w:rsidP="00437B7C"/>
    <w:p w14:paraId="681705FB" w14:textId="793246E3" w:rsidR="009A6425" w:rsidRDefault="002C14F1" w:rsidP="009A6425">
      <w:pPr>
        <w:jc w:val="both"/>
      </w:pPr>
      <w:r>
        <w:t xml:space="preserve">Nous avons le choix entre </w:t>
      </w:r>
      <w:r w:rsidR="0022755C">
        <w:t xml:space="preserve">réutiliser des architectures de réseaux de neurones existentes et ayant déjà faits leur preuve sur la problématique de la classification d’images tels que </w:t>
      </w:r>
      <w:r w:rsidR="008223B5">
        <w:t>ResNet et VGG, et implémenter nous même une toute nouvelle architecture de réseau de neurones adapté à notre problème et à nos donn</w:t>
      </w:r>
      <w:r w:rsidR="00831445">
        <w:t xml:space="preserve">ées. Réutliser les architectures préexistantes pourrait nous permettre d’avoir très vite de belles performances, sauf que ces réseaux de neurones n’ont pas </w:t>
      </w:r>
      <w:r w:rsidR="00BE325C">
        <w:t xml:space="preserve">encore été entraîné sur des images de nuages </w:t>
      </w:r>
      <w:r w:rsidR="00F347E8">
        <w:t xml:space="preserve">encore moins bruitées. </w:t>
      </w:r>
      <w:r w:rsidR="00930BA5">
        <w:t xml:space="preserve">Il s’agira donc de </w:t>
      </w:r>
      <w:r w:rsidR="00E53D36">
        <w:t xml:space="preserve">faire différentes hypothèses avec ces </w:t>
      </w:r>
      <w:r w:rsidR="00930BA5">
        <w:t>diverses architectures , voire à en créer nous-même afin d’essayer d’obtenir les meilleurs performances possibles.</w:t>
      </w:r>
    </w:p>
    <w:p w14:paraId="72740A70" w14:textId="77777777" w:rsidR="009A6425" w:rsidRDefault="009A6425" w:rsidP="009A6425">
      <w:pPr>
        <w:jc w:val="both"/>
      </w:pPr>
    </w:p>
    <w:p w14:paraId="0A5C9F3D" w14:textId="2E0099BF" w:rsidR="00930BA5" w:rsidRDefault="009A6425" w:rsidP="009A6425">
      <w:pPr>
        <w:pStyle w:val="Titre4"/>
      </w:pPr>
      <w:r>
        <w:t>La gestion du bruit dans les images</w:t>
      </w:r>
    </w:p>
    <w:p w14:paraId="2E14911B" w14:textId="77777777" w:rsidR="009A6425" w:rsidRDefault="009A6425" w:rsidP="00437B7C"/>
    <w:p w14:paraId="7A71CA67" w14:textId="0C66FD47" w:rsidR="009A6425" w:rsidRDefault="00F44F2A" w:rsidP="005B679A">
      <w:pPr>
        <w:jc w:val="both"/>
      </w:pPr>
      <w:r>
        <w:t>La gestion du bruits dans les i</w:t>
      </w:r>
      <w:r w:rsidR="00962124">
        <w:t xml:space="preserve">mages est la problématique clé de cette étude de R&amp;D. Tout commence déjà par l’obtention d’une base de données d’images bruitées. </w:t>
      </w:r>
      <w:r w:rsidR="00737391">
        <w:t>Ce qui n’est pas du tout évident car en générale, les bases de données dont nous dispos</w:t>
      </w:r>
      <w:r w:rsidR="005A1169">
        <w:t xml:space="preserve">ons </w:t>
      </w:r>
      <w:r w:rsidR="001E70BB">
        <w:t>n</w:t>
      </w:r>
      <w:r w:rsidR="00102108">
        <w:t xml:space="preserve">e sont constitutées que d’images nets. Il s’agira donc de créer nous même notre base de données d’images bruitées </w:t>
      </w:r>
      <w:r w:rsidR="000A6E04">
        <w:t xml:space="preserve">labellisées </w:t>
      </w:r>
      <w:r w:rsidR="00102108">
        <w:t>en rajoutant du bruit</w:t>
      </w:r>
      <w:r w:rsidR="000A6E04">
        <w:t xml:space="preserve"> </w:t>
      </w:r>
      <w:r w:rsidR="00102108">
        <w:t xml:space="preserve">aux images de la base de données actuelle puis fusionner les deux bases de données pour procéder à l’étude. </w:t>
      </w:r>
    </w:p>
    <w:p w14:paraId="70277F7F" w14:textId="560D50C0" w:rsidR="0060590B" w:rsidRDefault="0060590B" w:rsidP="005B679A">
      <w:pPr>
        <w:jc w:val="both"/>
      </w:pPr>
      <w:r>
        <w:t xml:space="preserve">Ensuite, une question se pose : une fois le bruit identifié, </w:t>
      </w:r>
      <w:r w:rsidR="00E53D36">
        <w:t>devons nous</w:t>
      </w:r>
      <w:r>
        <w:t xml:space="preserve"> débruiter à nouveau l</w:t>
      </w:r>
      <w:r w:rsidR="0090767D">
        <w:t xml:space="preserve">’image avant de procéder à sa classification ? Cette question implique deux </w:t>
      </w:r>
      <w:r w:rsidR="000F5270">
        <w:t xml:space="preserve">notions techniques à savoir :  la méthode d’identification du bruit et </w:t>
      </w:r>
      <w:r w:rsidR="00CC70E2">
        <w:t xml:space="preserve">le débruitage. </w:t>
      </w:r>
      <w:r w:rsidR="008E4B62">
        <w:t>Pour ce faire</w:t>
      </w:r>
      <w:r w:rsidR="00CC70E2">
        <w:t xml:space="preserve">, </w:t>
      </w:r>
      <w:r w:rsidR="00E53D36">
        <w:t>nous avons envisagé de</w:t>
      </w:r>
      <w:r w:rsidR="000C51A3">
        <w:t xml:space="preserve"> procéder à la création d’un modèle capable de détecter le type de bruit présent dans les images, ce qui peut s’avérer être très complexe</w:t>
      </w:r>
      <w:r w:rsidR="00932BDE">
        <w:t xml:space="preserve"> car nécessitant une base de données d’images bruitées labellisées avec le type de bruit présent dans les images. </w:t>
      </w:r>
      <w:r w:rsidR="008E4B62">
        <w:t xml:space="preserve">Ainsi, </w:t>
      </w:r>
      <w:r w:rsidR="00E53D36">
        <w:t>nous pourrions</w:t>
      </w:r>
      <w:r w:rsidR="008E4B62">
        <w:t xml:space="preserve"> appliquer aux images une méthode de débruitage </w:t>
      </w:r>
      <w:r w:rsidR="00E53D36">
        <w:t>avant</w:t>
      </w:r>
      <w:r w:rsidR="008E4B62">
        <w:t xml:space="preserve"> de procéder à leur classication. </w:t>
      </w:r>
      <w:r w:rsidR="004E17C2">
        <w:t>Une autre approche serait d’enrichir directement le modèle avec les données bruitées mais labellisées avec les type de nuages afin qu’il soit capable tout seul de reconnaitre les types de nuages sur des images bruitées ou non.</w:t>
      </w:r>
    </w:p>
    <w:p w14:paraId="604417B2" w14:textId="77777777" w:rsidR="005B679A" w:rsidRDefault="005B679A" w:rsidP="00437B7C"/>
    <w:p w14:paraId="3B520932" w14:textId="2E302BB8" w:rsidR="004E17C2" w:rsidRDefault="005B679A" w:rsidP="005B679A">
      <w:pPr>
        <w:pStyle w:val="Titre4"/>
      </w:pPr>
      <w:r>
        <w:t>L’inclusion d’autres indicateurs</w:t>
      </w:r>
    </w:p>
    <w:p w14:paraId="2CE77A27" w14:textId="77777777" w:rsidR="009C3745" w:rsidRDefault="009C3745" w:rsidP="00437B7C"/>
    <w:p w14:paraId="03D9D55B" w14:textId="4FFEFDFD" w:rsidR="00437B7C" w:rsidRDefault="008E4F77" w:rsidP="009629D3">
      <w:pPr>
        <w:jc w:val="both"/>
      </w:pPr>
      <w:r>
        <w:t xml:space="preserve">Les bruits tels que nous les avons décrits plus haut, sont ceux liés au matériel utilisé pour </w:t>
      </w:r>
      <w:r w:rsidR="00317943">
        <w:t xml:space="preserve">capter les images. Cependant, l’apparence du nuage peut être modifiée sous l’influences de diverses autres paramètres multimodales tels que </w:t>
      </w:r>
      <w:r w:rsidR="00A259A4">
        <w:t xml:space="preserve">la vitesse du vent, le taux d’humidité, la pression atmosphérique, </w:t>
      </w:r>
      <w:r w:rsidR="005D60B9">
        <w:t xml:space="preserve">et même la température. Tous ces éléments </w:t>
      </w:r>
      <w:r w:rsidR="00E23AA0">
        <w:t xml:space="preserve">dû aux conditions atmosphériques </w:t>
      </w:r>
      <w:r w:rsidR="005332F3">
        <w:t>influence l’apparence du nuage</w:t>
      </w:r>
      <w:r w:rsidR="00D57E56">
        <w:t xml:space="preserve"> en lui donnant une autre forme : ce qui peut parfois entraîner une mauvaise classification</w:t>
      </w:r>
      <w:r w:rsidR="007E6E05">
        <w:t xml:space="preserve">. Etant donné que le but est de créer un modèle embarquable </w:t>
      </w:r>
      <w:r w:rsidR="008233F1">
        <w:t xml:space="preserve">sur n’importe quel type d’appareils et que ceux-ci </w:t>
      </w:r>
      <w:r w:rsidR="008B1A1B">
        <w:t xml:space="preserve">ne sont pas forcément dotés de capteurs permettant de renseigner ces différents facteurs climatiques, </w:t>
      </w:r>
      <w:r w:rsidR="009629D3">
        <w:t>il serait assez difficile de les intégrer dans le modèle.</w:t>
      </w:r>
    </w:p>
    <w:p w14:paraId="0CC83BC5" w14:textId="77777777" w:rsidR="007E6E05" w:rsidRPr="00437B7C" w:rsidRDefault="007E6E05" w:rsidP="00437B7C"/>
    <w:p w14:paraId="1CD47612" w14:textId="7BF09F53" w:rsidR="00437B7C" w:rsidRDefault="00A259A4" w:rsidP="00437B7C">
      <w:pPr>
        <w:pStyle w:val="Titre3"/>
      </w:pPr>
      <w:r w:rsidRPr="00A87B72">
        <w:rPr>
          <w:noProof/>
        </w:rPr>
        <w:lastRenderedPageBreak/>
        <mc:AlternateContent>
          <mc:Choice Requires="wpg">
            <w:drawing>
              <wp:anchor distT="0" distB="0" distL="114300" distR="114300" simplePos="0" relativeHeight="251087360" behindDoc="0" locked="0" layoutInCell="1" allowOverlap="1" wp14:anchorId="6A17ABA4" wp14:editId="496245E4">
                <wp:simplePos x="0" y="0"/>
                <wp:positionH relativeFrom="leftMargin">
                  <wp:posOffset>405130</wp:posOffset>
                </wp:positionH>
                <wp:positionV relativeFrom="paragraph">
                  <wp:posOffset>64135</wp:posOffset>
                </wp:positionV>
                <wp:extent cx="467995" cy="467995"/>
                <wp:effectExtent l="0" t="0" r="27305" b="27305"/>
                <wp:wrapNone/>
                <wp:docPr id="22" name="Groupe 15"/>
                <wp:cNvGraphicFramePr/>
                <a:graphic xmlns:a="http://schemas.openxmlformats.org/drawingml/2006/main">
                  <a:graphicData uri="http://schemas.microsoft.com/office/word/2010/wordprocessingGroup">
                    <wpg:wgp>
                      <wpg:cNvGrpSpPr/>
                      <wpg:grpSpPr>
                        <a:xfrm>
                          <a:off x="0" y="0"/>
                          <a:ext cx="467995" cy="467995"/>
                          <a:chOff x="0" y="0"/>
                          <a:chExt cx="722186" cy="722186"/>
                        </a:xfrm>
                      </wpg:grpSpPr>
                      <wpg:grpSp>
                        <wpg:cNvPr id="23" name="Groupe 23"/>
                        <wpg:cNvGrpSpPr/>
                        <wpg:grpSpPr>
                          <a:xfrm>
                            <a:off x="0" y="0"/>
                            <a:ext cx="722186" cy="722186"/>
                            <a:chOff x="0" y="0"/>
                            <a:chExt cx="722186" cy="722186"/>
                          </a:xfrm>
                        </wpg:grpSpPr>
                        <wps:wsp>
                          <wps:cNvPr id="24" name="Ellipse 24"/>
                          <wps:cNvSpPr/>
                          <wps:spPr>
                            <a:xfrm>
                              <a:off x="0" y="0"/>
                              <a:ext cx="722186" cy="722186"/>
                            </a:xfrm>
                            <a:prstGeom prst="ellipse">
                              <a:avLst/>
                            </a:prstGeom>
                            <a:solidFill>
                              <a:srgbClr val="533473"/>
                            </a:solidFill>
                            <a:ln>
                              <a:solidFill>
                                <a:srgbClr val="533473"/>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 name="Ellipse 25"/>
                          <wps:cNvSpPr/>
                          <wps:spPr>
                            <a:xfrm>
                              <a:off x="56250" y="56250"/>
                              <a:ext cx="609686" cy="609686"/>
                            </a:xfrm>
                            <a:prstGeom prst="ellipse">
                              <a:avLst/>
                            </a:prstGeom>
                            <a:solidFill>
                              <a:schemeClr val="bg1"/>
                            </a:solidFill>
                            <a:ln>
                              <a:solidFill>
                                <a:srgbClr val="533473"/>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26" name="Graphique 17" descr="Livres"/>
                          <pic:cNvPicPr>
                            <a:picLocks noChangeAspect="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34508" y="34508"/>
                            <a:ext cx="653169" cy="65316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2D9399" id="Groupe 15" o:spid="_x0000_s1026" style="position:absolute;margin-left:31.9pt;margin-top:5.05pt;width:36.85pt;height:36.85pt;z-index:251087360;mso-position-horizontal-relative:left-margin-area;mso-width-relative:margin;mso-height-relative:margin" coordsize="7221,7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">
                <v:group id="Groupe 23" o:spid="_x0000_s1027" style="position:absolute;width:7221;height:7221" coordsize="7221,7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oval id="Ellipse 24" o:spid="_x0000_s1028" style="position:absolute;width:7221;height:72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" fillcolor="#533473" strokecolor="#533473" strokeweight="1pt">
                    <v:stroke joinstyle="miter"/>
                  </v:oval>
                  <v:oval id="Ellipse 25" o:spid="_x0000_s1029" style="position:absolute;left:562;top:562;width:6097;height:6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" fillcolor="white [3212]" strokecolor="#533473" strokeweight="1pt">
                    <v:stroke joinstyle="miter"/>
                  </v:oval>
                </v:group>
                <v:shape id="Graphique 17" o:spid="_x0000_s1030" type="#_x0000_t75" alt="Livres" style="position:absolute;left:345;top:345;width:6531;height:6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">
                  <v:imagedata r:id="rId28" o:title="Livres"/>
                </v:shape>
                <w10:wrap anchorx="margin"/>
              </v:group>
            </w:pict>
          </mc:Fallback>
        </mc:AlternateContent>
      </w:r>
      <w:r w:rsidR="00437B7C">
        <w:t>Etat de l’art</w:t>
      </w:r>
    </w:p>
    <w:p w14:paraId="641A5D8B" w14:textId="77777777" w:rsidR="00A87B72" w:rsidRDefault="00A87B72" w:rsidP="00437B7C"/>
    <w:p w14:paraId="403F648F" w14:textId="6CC7CAE7" w:rsidR="00437B7C" w:rsidRDefault="009629D3" w:rsidP="00437B7C">
      <w:pPr>
        <w:pStyle w:val="Titre4"/>
      </w:pPr>
      <w:r>
        <w:t>Généralités</w:t>
      </w:r>
    </w:p>
    <w:p w14:paraId="1330625F" w14:textId="77777777" w:rsidR="00807D4A" w:rsidRDefault="00807D4A" w:rsidP="00807D4A"/>
    <w:p w14:paraId="2DBEC79B" w14:textId="0928FB46" w:rsidR="00C46139" w:rsidRDefault="00651E73" w:rsidP="00C46139">
      <w:pPr>
        <w:pStyle w:val="Titre5"/>
      </w:pPr>
      <w:r>
        <w:t>L</w:t>
      </w:r>
      <w:r w:rsidR="00BD0349">
        <w:t xml:space="preserve">’importance de la </w:t>
      </w:r>
      <w:r w:rsidR="00C46139">
        <w:t>classification de</w:t>
      </w:r>
      <w:r w:rsidR="007A7D6B">
        <w:t xml:space="preserve"> nuage</w:t>
      </w:r>
    </w:p>
    <w:p w14:paraId="33B12AFB" w14:textId="7E1423E6" w:rsidR="00C4129B" w:rsidRDefault="008D702B" w:rsidP="008D702B">
      <w:pPr>
        <w:jc w:val="both"/>
      </w:pPr>
      <w:r w:rsidRPr="008D702B">
        <w:t>Les nuages, en tant que l'un des principaux phénomènes météorologiques, ont une énorme influence sur le bilan énergétique, le climat et la météo de la Terre</w:t>
      </w:r>
      <w:hyperlink w:anchor="_Méthodologie_de_recherche" w:history="1">
        <w:r w:rsidR="001B4DE1" w:rsidRPr="001B4DE1">
          <w:rPr>
            <w:rStyle w:val="Lienhypertexte"/>
            <w:rFonts w:cstheme="minorHAnsi"/>
            <w:iCs/>
          </w:rPr>
          <w:t>[CRH2014]</w:t>
        </w:r>
      </w:hyperlink>
      <w:r w:rsidRPr="008D702B">
        <w:t>. Les types de nuages ont différents effets radiatifs, ce qui est un indicateur essentiel de l'effet des nuages sur le rayonnement.</w:t>
      </w:r>
      <w:r w:rsidR="001B4DE1" w:rsidRPr="001B4DE1">
        <w:rPr>
          <w:rFonts w:cstheme="minorHAnsi"/>
          <w:iCs/>
        </w:rPr>
        <w:t xml:space="preserve"> </w:t>
      </w:r>
      <w:hyperlink w:anchor="_Méthodologie_de_recherche" w:history="1">
        <w:r w:rsidR="001B4DE1" w:rsidRPr="001B4DE1">
          <w:rPr>
            <w:rStyle w:val="Lienhypertexte"/>
            <w:rFonts w:cstheme="minorHAnsi"/>
            <w:iCs/>
          </w:rPr>
          <w:t>[AT2015]</w:t>
        </w:r>
      </w:hyperlink>
      <w:r w:rsidRPr="008D702B">
        <w:t xml:space="preserve"> La classification des nuages est cruciale dans les analyses et prévisions météorologiques et pourrait permettre d’établir une connexion précise entre les différents types de nuages et les propriétés radiatives pour les prévisions de changement climatique</w:t>
      </w:r>
      <w:hyperlink w:anchor="_Méthodologie_de_recherche" w:history="1">
        <w:r w:rsidR="001113BD" w:rsidRPr="001113BD">
          <w:rPr>
            <w:rStyle w:val="Lienhypertexte"/>
            <w:rFonts w:cstheme="minorHAnsi"/>
            <w:iCs/>
          </w:rPr>
          <w:t>[IAB2015]</w:t>
        </w:r>
      </w:hyperlink>
      <w:r w:rsidRPr="008D702B">
        <w:t>. Cependant, les capteurs visuels des réseaux de stations météorologiques capturent un grand nombre d'images au sol, et il n’est pas réaliste de faire une classification manuelle par qui deviendrait très vite onéreux en termes de temps, de connaissances, de main d’œuvres et d’effort humain. Encore faudrait-il maîtriser toutes les formes possibles d’un type de nuage, surtout dans les cas où mère nature sors des apparences classiques. En outre, les résultats de cette classification manuelle pourrait souffrir d’ambiguïté en raison de la grande dépendance à l'égard des jugements subjectifs que peuvent avoir différents experts selon la forme du nuage et la norme appliquée. Par conséquent, il existe une forte demande pour la classification automatique des nuages au sol. En effet, une classification automatisée précise des nuages peut améliorer la précision des prévisions météorologiques et nous aider à mieux comprendre le changement climatique.</w:t>
      </w:r>
      <w:hyperlink w:anchor="_Méthodologie_de_recherche" w:history="1">
        <w:r w:rsidR="00B94B13" w:rsidRPr="00B94B13">
          <w:rPr>
            <w:rStyle w:val="Lienhypertexte"/>
            <w:rFonts w:cstheme="minorHAnsi"/>
            <w:iCs/>
          </w:rPr>
          <w:t xml:space="preserve">[UHTJ2010] </w:t>
        </w:r>
      </w:hyperlink>
      <w:r w:rsidRPr="008D702B">
        <w:t xml:space="preserve"> Le but de cette automatisation est non seulement de réduire le coût de la classification manuelle faite par l’homme, mais aussi de créer des modèles capables de faire mieux que l’homme.</w:t>
      </w:r>
    </w:p>
    <w:p w14:paraId="4B0EF2FA" w14:textId="77777777" w:rsidR="00065CE5" w:rsidRDefault="00065CE5" w:rsidP="008D702B">
      <w:pPr>
        <w:jc w:val="both"/>
      </w:pPr>
    </w:p>
    <w:p w14:paraId="3E73EE69" w14:textId="768F6BA5" w:rsidR="000256EE" w:rsidRDefault="000256EE" w:rsidP="000256EE">
      <w:pPr>
        <w:pStyle w:val="Titre5"/>
      </w:pPr>
      <w:commentRangeStart w:id="31"/>
      <w:r>
        <w:t>L’intelligence artificielle et l’avènement du deep learning</w:t>
      </w:r>
      <w:commentRangeEnd w:id="31"/>
      <w:r w:rsidR="00DB5F06">
        <w:rPr>
          <w:rStyle w:val="Marquedecommentaire"/>
          <w:rFonts w:ascii="Rockwell" w:eastAsiaTheme="minorEastAsia" w:hAnsi="Rockwell" w:cstheme="minorBidi"/>
          <w:color w:val="auto"/>
        </w:rPr>
        <w:commentReference w:id="31"/>
      </w:r>
    </w:p>
    <w:p w14:paraId="736A8509" w14:textId="007E5AF9" w:rsidR="000256EE" w:rsidDel="007530C3" w:rsidRDefault="00DE7EE3" w:rsidP="00602497">
      <w:pPr>
        <w:jc w:val="both"/>
        <w:rPr>
          <w:del w:id="32" w:author="Jacques Courbier" w:date="2021-06-02T14:29:00Z"/>
        </w:rPr>
      </w:pPr>
      <w:commentRangeStart w:id="33"/>
      <w:commentRangeStart w:id="34"/>
      <w:commentRangeStart w:id="35"/>
      <w:commentRangeStart w:id="36"/>
      <w:del w:id="37" w:author="Jacques Courbier" w:date="2021-06-02T14:29:00Z">
        <w:r w:rsidRPr="00DE7EE3" w:rsidDel="007530C3">
          <w:delText>Bien que difficile à appréhender, on pourrait dire que l’intelligence artificielle ou IA est un ensemble de techniques permettant à des machines d’accomplir des tâches et de résoudre des problèmes initialement, réservés aux humains et à certains animaux dotés d’une forme d’intelligence</w:delText>
        </w:r>
      </w:del>
      <w:del w:id="38" w:author="Lucette Fagnon" w:date="2020-10-15T09:12:00Z">
        <w:r w:rsidRPr="00DE7EE3" w:rsidDel="009146ED">
          <w:delText>.</w:delText>
        </w:r>
        <w:r w:rsidR="004C49BD" w:rsidDel="009146ED">
          <w:delText xml:space="preserve"> </w:delText>
        </w:r>
        <w:r w:rsidR="004B0241" w:rsidRPr="004B0241" w:rsidDel="009146ED">
          <w:delText xml:space="preserve">Depuis une dizaine d’années, l’intelligence artificielle connaît une renaissance. Elle a permis des progrès remarquables dans l’IT comme par exemple les systèmes de recommandations </w:delText>
        </w:r>
        <w:r w:rsidR="00BC4C92" w:rsidDel="009146ED">
          <w:delText>et</w:delText>
        </w:r>
        <w:r w:rsidR="004B0241" w:rsidRPr="004B0241" w:rsidDel="009146ED">
          <w:delText xml:space="preserve"> la classification d’image et la détection d’objets sur une image</w:delText>
        </w:r>
      </w:del>
      <w:del w:id="39" w:author="Jacques Courbier" w:date="2021-06-02T14:28:00Z">
        <w:r w:rsidR="004B0241" w:rsidRPr="004B0241" w:rsidDel="007530C3">
          <w:delText>.</w:delText>
        </w:r>
        <w:r w:rsidR="008D6E86" w:rsidDel="007530C3">
          <w:delText xml:space="preserve"> </w:delText>
        </w:r>
        <w:r w:rsidR="008D6E86" w:rsidRPr="008D6E86" w:rsidDel="007530C3">
          <w:delText>L’un de ces courants de pensées sur l’IA consiste à s’inspirer du fonctionnement du cerveau humain afin de tenter de créer des neurones artificiels.</w:delText>
        </w:r>
      </w:del>
      <w:del w:id="40" w:author="Jacques Courbier" w:date="2021-06-02T14:29:00Z">
        <w:r w:rsidR="008D6E86" w:rsidRPr="008D6E86" w:rsidDel="007530C3">
          <w:delText xml:space="preserve"> </w:delText>
        </w:r>
      </w:del>
      <w:del w:id="41" w:author="Lucette Fagnon" w:date="2020-10-15T09:14:00Z">
        <w:r w:rsidR="008D6E86" w:rsidRPr="008D6E86" w:rsidDel="0008166D">
          <w:delText>Ce courant, bien qu’ayant suscité des interrogations et des désaccords au début, monte aujourd’hui de plus en plus vite et est à la tête d'un grand nombre d’innovations dans le domaine de l’intelligence artificielle : c’est</w:delText>
        </w:r>
      </w:del>
      <w:ins w:id="42" w:author="Lucette Fagnon" w:date="2020-10-15T09:14:00Z">
        <w:del w:id="43" w:author="Jacques Courbier" w:date="2021-06-02T14:28:00Z">
          <w:r w:rsidR="0008166D" w:rsidDel="007530C3">
            <w:delText>Il s’agit du</w:delText>
          </w:r>
        </w:del>
      </w:ins>
      <w:del w:id="44" w:author="Jacques Courbier" w:date="2021-06-02T14:28:00Z">
        <w:r w:rsidR="008D6E86" w:rsidRPr="008D6E86" w:rsidDel="007530C3">
          <w:delText xml:space="preserve"> l'apprentissage profond ou deep learning</w:delText>
        </w:r>
      </w:del>
      <w:del w:id="45" w:author="Jacques Courbier" w:date="2021-06-02T14:29:00Z">
        <w:r w:rsidR="008D6E86" w:rsidRPr="008D6E86" w:rsidDel="007530C3">
          <w:delText>.</w:delText>
        </w:r>
      </w:del>
      <w:commentRangeEnd w:id="33"/>
      <w:r w:rsidR="00E53D36">
        <w:rPr>
          <w:rStyle w:val="Marquedecommentaire"/>
        </w:rPr>
        <w:commentReference w:id="33"/>
      </w:r>
      <w:commentRangeEnd w:id="34"/>
      <w:r w:rsidR="00130071">
        <w:rPr>
          <w:rStyle w:val="Marquedecommentaire"/>
        </w:rPr>
        <w:commentReference w:id="34"/>
      </w:r>
      <w:commentRangeEnd w:id="35"/>
      <w:r w:rsidR="00261457">
        <w:rPr>
          <w:rStyle w:val="Marquedecommentaire"/>
        </w:rPr>
        <w:commentReference w:id="35"/>
      </w:r>
      <w:commentRangeEnd w:id="36"/>
      <w:r w:rsidR="007530C3">
        <w:rPr>
          <w:rStyle w:val="Marquedecommentaire"/>
        </w:rPr>
        <w:commentReference w:id="36"/>
      </w:r>
    </w:p>
    <w:p w14:paraId="291C6523" w14:textId="6B047BC2" w:rsidR="00F9096B" w:rsidRDefault="00D162A6" w:rsidP="00602497">
      <w:pPr>
        <w:jc w:val="both"/>
      </w:pPr>
      <w:r>
        <w:t>G</w:t>
      </w:r>
      <w:r w:rsidR="00F9096B" w:rsidRPr="00F9096B">
        <w:t xml:space="preserve">râce à l’augmentation des puissances de calcul des ordinateurs </w:t>
      </w:r>
      <w:r w:rsidR="00F431DD">
        <w:t>cette technologie s</w:t>
      </w:r>
      <w:r w:rsidR="00F9096B" w:rsidRPr="00F9096B">
        <w:t>’est réellement développé</w:t>
      </w:r>
      <w:ins w:id="46" w:author="ABIDI Asma" w:date="2021-04-28T12:50:00Z">
        <w:r w:rsidR="00DB5F06">
          <w:t>e</w:t>
        </w:r>
      </w:ins>
      <w:ins w:id="47" w:author="Lucette Fagnon" w:date="2020-10-15T09:16:00Z">
        <w:r w:rsidR="00F431DD">
          <w:t xml:space="preserve">. </w:t>
        </w:r>
      </w:ins>
      <w:del w:id="48" w:author="Lucette Fagnon" w:date="2020-10-15T09:16:00Z">
        <w:r w:rsidR="00F9096B" w:rsidRPr="00F9096B" w:rsidDel="00F431DD">
          <w:delText xml:space="preserve"> le concept de Deep Learning. </w:delText>
        </w:r>
      </w:del>
      <w:r w:rsidR="00F9096B" w:rsidRPr="00F9096B">
        <w:t xml:space="preserve">Similairement au cerveau humain, il s’agit de réseaux de neurones disposant de nombreuses couches cachées. Autrement dit, une empilation de couches de neurones plus ou moins profondes (dépendamment du nombre de neurones de la couche) située entre la couche d’entrée, acceptant des données à traiter, et la couches de sortie, destinées à délivrer le résultat du calcul. Chaque couche </w:t>
      </w:r>
      <w:r w:rsidR="00F9096B" w:rsidRPr="00F9096B">
        <w:lastRenderedPageBreak/>
        <w:t>ou module représente une étape de traitement. Chaque module est entraînable, et comporte des paramètres ajustables similaires aux poids des classifieurs linéaires. Le système est entraîné de bout en bout : à chaque échantillon, tous les paramètres de tous les modules sont ajustés de manière à rapprocher la sortie produite par le système de la sortie désirée. Le qualificatif profond vient de l’arrangement de ces modules en couches successives.</w:t>
      </w:r>
      <w:r w:rsidR="00BD0349">
        <w:t xml:space="preserve"> Ce type de modèle a été testé pour résoudre la problématique de la reconnaissance de nuage.</w:t>
      </w:r>
    </w:p>
    <w:p w14:paraId="777450EE" w14:textId="77777777" w:rsidR="00065CE5" w:rsidRDefault="00065CE5" w:rsidP="000256EE"/>
    <w:p w14:paraId="0B6AC06D" w14:textId="1C6D53B6" w:rsidR="00065CE5" w:rsidRDefault="00065CE5" w:rsidP="00065CE5">
      <w:pPr>
        <w:pStyle w:val="Titre5"/>
      </w:pPr>
      <w:r>
        <w:t>La notion de bruit</w:t>
      </w:r>
    </w:p>
    <w:p w14:paraId="72E6A6D4" w14:textId="50F55F98" w:rsidR="00FF0322" w:rsidRDefault="00FF0322" w:rsidP="00602497">
      <w:pPr>
        <w:jc w:val="both"/>
      </w:pPr>
      <w:r>
        <w:t>L’apparence  du nuage est influencée par plusieurs informations multimodales à savoir la température, l'humidité, la vitesse du vent.  Plus précisément, l'air est composé de diverses molécules et aussi de petites particule de poussières. Les rayons du soleil chauffent la surface de la terre, qui à son tour chauffe l'air. Les variations de température dû au réchauffement de l’air sont accompagnées de variations de la pression atmosphérique. L'humidité est la mesure de la vapeur d'eau dans l'atmosphère. Lorsque l'air monte et se refroidit, des nuages se forment et l'humidité augmente. Plus les différences de pression atmosphérique sont grandes, plus la vitesse du vent est grande. Selon cette vitesse, différents types de nuages sont formés. Par conséquent, les informations multimodales pourraient influencer complètement le nuage et la fusion des caractéristiques visuelles avec les informations multimodales pourrait améliorer encore les performances de classification.</w:t>
      </w:r>
      <w:r w:rsidR="00696FC3" w:rsidRPr="00696FC3">
        <w:rPr>
          <w:rFonts w:cstheme="minorHAnsi"/>
          <w:iCs/>
        </w:rPr>
        <w:t xml:space="preserve"> </w:t>
      </w:r>
      <w:hyperlink w:anchor="_Méthodologie_de_recherche" w:history="1">
        <w:r w:rsidR="00696FC3" w:rsidRPr="00696FC3">
          <w:rPr>
            <w:rStyle w:val="Lienhypertexte"/>
            <w:rFonts w:cstheme="minorHAnsi"/>
            <w:iCs/>
          </w:rPr>
          <w:t>[SMB2018]</w:t>
        </w:r>
      </w:hyperlink>
    </w:p>
    <w:p w14:paraId="0FE7A6B8" w14:textId="1B367F80" w:rsidR="00065CE5" w:rsidRPr="00065CE5" w:rsidRDefault="00FF0322" w:rsidP="00602497">
      <w:pPr>
        <w:jc w:val="both"/>
      </w:pPr>
      <w:r>
        <w:t>D’autres types d’informations pourraient influencer également les caractéristiques visuelles des images de nuages : ce sont les bruits. Dans une image numérique on appelle bruit numérique toute fluctuation parasite ou dégradation que subit l'image de l'instant de son acquisition jusqu'à son enregistrement. Les sources de bruit numérique sont multiples, certaines sont physiques liées à la qualité de l’éclairage, de la scène, la température du capteur, la stabilité du capteur de l'image durant l'acquisition, les conditions météorologiques dans lesquelles les photos ont été prises, les différents types d’appareils utilisés pour les photos (appareil photo numérique, scanner, caméra thermique...etc.), l’angle de prise, d'autres apparaissent durant la numérisation de l'information</w:t>
      </w:r>
      <w:hyperlink w:anchor="_Méthodologie_de_recherche" w:history="1">
        <w:r w:rsidRPr="00696FC3">
          <w:rPr>
            <w:rStyle w:val="Lienhypertexte"/>
            <w:rFonts w:cstheme="minorBidi"/>
          </w:rPr>
          <w:t>[</w:t>
        </w:r>
        <w:r w:rsidR="00696FC3" w:rsidRPr="00696FC3">
          <w:rPr>
            <w:rStyle w:val="Lienhypertexte"/>
            <w:rFonts w:cstheme="minorBidi"/>
          </w:rPr>
          <w:t>W2020</w:t>
        </w:r>
        <w:r w:rsidRPr="00696FC3">
          <w:rPr>
            <w:rStyle w:val="Lienhypertexte"/>
            <w:rFonts w:cstheme="minorBidi"/>
          </w:rPr>
          <w:t>]</w:t>
        </w:r>
      </w:hyperlink>
      <w:r>
        <w:t>. Il existe différents types de bruits visibles dans une image numérique : le bruit thermique, le bruit sel et poivre, le bruit de grenaille, le bruit périodique et le bruit de quantification. Ces différents types de bruits doivent être identifiées le cas échéant et traitées afin d’identifier efficacement le type de nuage.</w:t>
      </w:r>
    </w:p>
    <w:p w14:paraId="0387F85F" w14:textId="77777777" w:rsidR="00BD0349" w:rsidRDefault="00BD0349" w:rsidP="000256EE"/>
    <w:p w14:paraId="7F2CFCB9" w14:textId="58783059" w:rsidR="00BD0349" w:rsidRDefault="00BD0349" w:rsidP="00BD0349">
      <w:pPr>
        <w:pStyle w:val="Titre4"/>
      </w:pPr>
      <w:r>
        <w:t>Travaux réalisés</w:t>
      </w:r>
      <w:r w:rsidR="00A0507F">
        <w:t xml:space="preserve"> dans la littérature</w:t>
      </w:r>
    </w:p>
    <w:p w14:paraId="1EC6002A" w14:textId="77777777" w:rsidR="00602497" w:rsidRDefault="00602497" w:rsidP="00602497"/>
    <w:p w14:paraId="1A5322CF" w14:textId="63EBE8BA" w:rsidR="00602497" w:rsidRDefault="003A5A76" w:rsidP="003A5A76">
      <w:pPr>
        <w:pStyle w:val="Titre5"/>
      </w:pPr>
      <w:r>
        <w:t>Dans le cadre de la classification de nuage</w:t>
      </w:r>
      <w:r w:rsidR="00E53D36">
        <w:t>s</w:t>
      </w:r>
    </w:p>
    <w:p w14:paraId="4AA1BA17" w14:textId="3A27ED8A" w:rsidR="003A5A76" w:rsidRDefault="00B53080" w:rsidP="00B53080">
      <w:pPr>
        <w:pStyle w:val="Titre6"/>
      </w:pPr>
      <w:r>
        <w:t>Méthodes théoriques</w:t>
      </w:r>
    </w:p>
    <w:p w14:paraId="6643878F" w14:textId="69903B95" w:rsidR="00B53080" w:rsidRDefault="007C3D5F" w:rsidP="00EB7450">
      <w:pPr>
        <w:jc w:val="both"/>
      </w:pPr>
      <w:r w:rsidRPr="007C3D5F">
        <w:t xml:space="preserve">Avec la disponibilité de toutes ces données, de nombreuses méthodes de classification des photos de nuages prises au sol ont vu le jour. Les nuages étant considérés comme des objets identifiables via leur forme ou encore une sorte de texture naturelle, beaucoup de chercheurs se sont tournés vers des méthodes d’extraction de textures, de couleurs et de </w:t>
      </w:r>
      <w:r w:rsidRPr="007C3D5F">
        <w:lastRenderedPageBreak/>
        <w:t xml:space="preserve">formes caractéristiques afin de répondre à la problématique de la classification automatique de nuages. K. A. Buch et son équipe ont travail dans cette direction et c’est d’ailleurs ce qu’explique le papier intitulé « </w:t>
      </w:r>
      <w:r w:rsidRPr="00211BB9">
        <w:rPr>
          <w:i/>
          <w:iCs/>
        </w:rPr>
        <w:t>Cloud classification using whole-sky imager data</w:t>
      </w:r>
      <w:r w:rsidRPr="007C3D5F">
        <w:t xml:space="preserve"> »</w:t>
      </w:r>
      <w:r w:rsidR="007A5BCB" w:rsidRPr="007A5BCB">
        <w:rPr>
          <w:rFonts w:cstheme="minorHAnsi"/>
          <w:iCs/>
        </w:rPr>
        <w:t xml:space="preserve"> </w:t>
      </w:r>
      <w:hyperlink w:anchor="_Méthodologie_de_recherche" w:history="1">
        <w:r w:rsidR="007A5BCB" w:rsidRPr="007A5BCB">
          <w:rPr>
            <w:rStyle w:val="Lienhypertexte"/>
            <w:rFonts w:cstheme="minorHAnsi"/>
            <w:iCs/>
          </w:rPr>
          <w:t>[KCL1995]</w:t>
        </w:r>
        <w:r w:rsidRPr="007A5BCB">
          <w:rPr>
            <w:rStyle w:val="Lienhypertexte"/>
            <w:rFonts w:cstheme="minorBidi"/>
          </w:rPr>
          <w:t>.</w:t>
        </w:r>
      </w:hyperlink>
      <w:r w:rsidRPr="007C3D5F">
        <w:t xml:space="preserve"> Ils y traitent des mesures de texture, des informations de position et de la luminosité des pixels comme des caractéristiques des photos de nuages, et y dévoilent le modèle d’arbres de décision binaires qu’il ont utilisé pour classer les types de nuages. Une étude, intitulée « </w:t>
      </w:r>
      <w:r w:rsidRPr="0027421D">
        <w:rPr>
          <w:i/>
          <w:iCs/>
        </w:rPr>
        <w:t>Automatic cloud classification of whole sky images</w:t>
      </w:r>
      <w:r w:rsidRPr="007C3D5F">
        <w:t xml:space="preserve"> », réalisée en 2010 par Heinle et son équipe</w:t>
      </w:r>
      <w:hyperlink w:anchor="_Méthodologie_de_recherche" w:history="1">
        <w:r w:rsidR="00453933" w:rsidRPr="00453933">
          <w:rPr>
            <w:rStyle w:val="Lienhypertexte"/>
            <w:rFonts w:cstheme="minorHAnsi"/>
            <w:iCs/>
          </w:rPr>
          <w:t>[AA2010]</w:t>
        </w:r>
      </w:hyperlink>
      <w:r w:rsidRPr="007C3D5F">
        <w:t xml:space="preserve"> leur a permis de sélectionner une douzaine de caractéristiques principalement statistiques (dont sept de couleur, quatre de texture et un rapport de couverture nuageuse) pour classifier les nuages en sept classes grâce au classificateur K-PPV.</w:t>
      </w:r>
    </w:p>
    <w:p w14:paraId="72A0938C" w14:textId="39429F5C" w:rsidR="007C3D5F" w:rsidRPr="00B53080" w:rsidRDefault="007C3D5F" w:rsidP="007C3D5F">
      <w:pPr>
        <w:pStyle w:val="Titre6"/>
      </w:pPr>
      <w:r>
        <w:t>Méthodes basées sur le deep learning</w:t>
      </w:r>
    </w:p>
    <w:p w14:paraId="0C8DA0F0" w14:textId="7815D3EE" w:rsidR="00716517" w:rsidRDefault="00B8787E" w:rsidP="004E59DC">
      <w:pPr>
        <w:jc w:val="both"/>
      </w:pPr>
      <w:r w:rsidRPr="00B8787E">
        <w:t>Ayant fait leur preuves dans la classification d’images et dans bien d’autres domaines de recherches, depuis maintenant près d’une décennie, les réseaux de neurones convolutionnels (CNN) ont été mis à l’épreuve de différentes façons afin de tester leurs performances sur la classification des nuages. Cela est dû au fait que les CNN sont capables d'apprendre automatiquement et de manière adaptative des fonctionnalités de haut niveau à partir des données d'entrée brutes.</w:t>
      </w:r>
      <w:r w:rsidR="00BA1571" w:rsidRPr="00BA1571">
        <w:rPr>
          <w:rFonts w:cstheme="minorHAnsi"/>
          <w:iCs/>
        </w:rPr>
        <w:t xml:space="preserve"> </w:t>
      </w:r>
      <w:hyperlink w:anchor="_Méthodologie_de_recherche" w:history="1">
        <w:r w:rsidR="00BA1571" w:rsidRPr="00BF1305">
          <w:rPr>
            <w:rStyle w:val="Lienhypertexte"/>
            <w:rFonts w:cstheme="minorHAnsi"/>
            <w:iCs/>
          </w:rPr>
          <w:t>[AIG2012]</w:t>
        </w:r>
        <w:r w:rsidR="0050781B" w:rsidRPr="00BF1305">
          <w:rPr>
            <w:rStyle w:val="Lienhypertexte"/>
            <w:rFonts w:cstheme="minorHAnsi"/>
            <w:iCs/>
          </w:rPr>
          <w:t>[KXS2016]</w:t>
        </w:r>
        <w:r w:rsidR="00BF1305" w:rsidRPr="00BF1305">
          <w:rPr>
            <w:rStyle w:val="Lienhypertexte"/>
            <w:rFonts w:cstheme="minorHAnsi"/>
            <w:iCs/>
          </w:rPr>
          <w:t>[STL2018]</w:t>
        </w:r>
      </w:hyperlink>
      <w:r w:rsidRPr="00B8787E">
        <w:t xml:space="preserve"> De plus, les CNN procèdent généralement à une extraction hiérarchique des caractéristiques. En effet, les couches peu profondes d’un CNN capturent les textures fines (par exemple, forme et bord), et les couches plus profondes reflètent les informations sémantiques de haut niveau (basées sur les pixels). Inspirés par cette propriété, plusieurs chercheurs ont eu recours à diverses architectures de CNN profonds pour tester leur efficacité sur les nuages. Ye et son équipe expliquent dans l’article intitulé « </w:t>
      </w:r>
      <w:r w:rsidRPr="00DF54AC">
        <w:rPr>
          <w:i/>
          <w:iCs/>
        </w:rPr>
        <w:t>DeepCloud: Ground-Based Cloud Image Categorization Using Deep Convolutional Features</w:t>
      </w:r>
      <w:r w:rsidRPr="00B8787E">
        <w:t xml:space="preserve"> »</w:t>
      </w:r>
      <w:r w:rsidR="0018382E" w:rsidRPr="0018382E">
        <w:rPr>
          <w:rFonts w:cstheme="minorHAnsi"/>
          <w:iCs/>
        </w:rPr>
        <w:t xml:space="preserve"> </w:t>
      </w:r>
      <w:hyperlink w:anchor="_Méthodologie_de_recherche" w:history="1">
        <w:r w:rsidR="0018382E" w:rsidRPr="0018382E">
          <w:rPr>
            <w:rStyle w:val="Lienhypertexte"/>
            <w:rFonts w:cstheme="minorHAnsi"/>
            <w:iCs/>
          </w:rPr>
          <w:t>[LZY2017]</w:t>
        </w:r>
      </w:hyperlink>
      <w:r w:rsidRPr="00B8787E">
        <w:t xml:space="preserve"> comment ils sont arrivés à appliquer les CNN, couplés à d’autres méthodes théoriques, à la classification des nuages au sol. Tout d'abord, ils ont extrait de façon simultanée les caractéristiques texturales fines et les informations sémantiques de haut niveau à partir des couches convolutives hiérarchiques. Ils ont ensuite appliqué plusieurs méthodes dont l'encodage des vecteurs de Fisher puis l'extraction et la sélection des motifs de nuages. Aussi, une méthode d'exploration et de sélection de modèles de nuages est également utilisée afin de trouver les modèles locaux discriminants pour améliorer la catégorisation des différents types de nuages.  </w:t>
      </w:r>
    </w:p>
    <w:p w14:paraId="67DC1D58" w14:textId="7C158905" w:rsidR="004E59DC" w:rsidRDefault="004E59DC" w:rsidP="004E59DC">
      <w:pPr>
        <w:pStyle w:val="Titre4"/>
      </w:pPr>
      <w:r>
        <w:t>Les limites de l’Etat de l’art</w:t>
      </w:r>
    </w:p>
    <w:p w14:paraId="11D0F00B" w14:textId="1FCA7D32" w:rsidR="004E59DC" w:rsidRDefault="00953F87" w:rsidP="00953F87">
      <w:pPr>
        <w:pStyle w:val="Titre5"/>
      </w:pPr>
      <w:r>
        <w:t>Les bases de données d’images statellites</w:t>
      </w:r>
    </w:p>
    <w:p w14:paraId="2C6D248E" w14:textId="5CFD3171" w:rsidR="00953F87" w:rsidRDefault="006B22B0" w:rsidP="00EB7450">
      <w:pPr>
        <w:jc w:val="both"/>
      </w:pPr>
      <w:r>
        <w:t>I</w:t>
      </w:r>
      <w:r w:rsidRPr="006B22B0">
        <w:t>l est important de noter que tous les travaux cités plus haut sont expérimentés sur des bases de données d’images de nuages (MGC, SWIMCAT, IAP, etc.) assez peu discriminantes, c’est-à-dire au plus sept catégories de nuages. En effet, ces anciennes bases de données n’incluent pas les photos de traînées d’avion, un type de nuage généré par l’homme. Aussi, l’apparence des images de nuages (image de ciel entier, ou autres) ainsi que la résolution diffèrent d’une base à une autre. C’est ainsi qu’une nouvelle base de données plus discriminante (CCSN datasets)</w:t>
      </w:r>
      <w:r w:rsidR="00690D27" w:rsidRPr="00690D27">
        <w:rPr>
          <w:rFonts w:cstheme="minorHAnsi"/>
          <w:iCs/>
        </w:rPr>
        <w:t xml:space="preserve"> </w:t>
      </w:r>
      <w:hyperlink w:anchor="_Méthodologie_de_recherche" w:history="1">
        <w:r w:rsidR="00690D27" w:rsidRPr="00690D27">
          <w:rPr>
            <w:rStyle w:val="Lienhypertexte"/>
            <w:rFonts w:cstheme="minorHAnsi"/>
            <w:iCs/>
          </w:rPr>
          <w:t>[CCSN]</w:t>
        </w:r>
      </w:hyperlink>
      <w:r w:rsidRPr="006B22B0">
        <w:t xml:space="preserve"> et plus complète que toutes les autres existantes fût créée. En se basant sur cette dernière, Zhang et ses coéquipiers ont </w:t>
      </w:r>
      <w:r w:rsidR="00B00236">
        <w:t xml:space="preserve">très </w:t>
      </w:r>
      <w:r w:rsidRPr="006B22B0">
        <w:t xml:space="preserve">récemment développé un nouveau modèle de réseau de neurones convolutionnel appelé CloudNet qui semble donner de belles performances. Les détails sont inscrits dans </w:t>
      </w:r>
      <w:r w:rsidRPr="006B22B0">
        <w:lastRenderedPageBreak/>
        <w:t xml:space="preserve">le papier intitulé « </w:t>
      </w:r>
      <w:r w:rsidRPr="006B22B0">
        <w:rPr>
          <w:i/>
          <w:iCs/>
        </w:rPr>
        <w:t>CloudNet: Ground-Based Cloud Classification With Deep Convolutional Neural Network</w:t>
      </w:r>
      <w:r w:rsidRPr="006B22B0">
        <w:t xml:space="preserve"> »</w:t>
      </w:r>
      <w:hyperlink w:anchor="_Méthodologie_de_recherche" w:history="1">
        <w:r w:rsidR="006937A7" w:rsidRPr="006937A7">
          <w:rPr>
            <w:rStyle w:val="Lienhypertexte"/>
            <w:rFonts w:cstheme="minorHAnsi"/>
            <w:iCs/>
          </w:rPr>
          <w:t>[JPFQ2018]</w:t>
        </w:r>
      </w:hyperlink>
      <w:r w:rsidRPr="006B22B0">
        <w:t>. CloudNet est un réseau de neurones optimisé pour la classification des images de nuages prises depuis le sol. Il améliore la précision de la classification des nuages et évite les erreurs causées par le recours conventionnel à la classification empirique. De plus, pour optimiser le réseau, l'entrée est introduite dans le réseau à l'aide d'un stratégie robuste qui soustrait la valeur moyenne RGB de chaque pixel sur l'ensemble d'apprentissage pour améliorer vitesse et précision d'entraînement. L’approche de classification proposée permet une précision de classification presque parfaite pour la plupart des catégories avec un score global expérimental allant de 87% à 91%, ce qui est supérieur aux méthodes de pointe.</w:t>
      </w:r>
      <w:r w:rsidR="00FE6123">
        <w:t xml:space="preserve"> C’est sur cette base de données que se basera notre étude.</w:t>
      </w:r>
    </w:p>
    <w:p w14:paraId="59716D91" w14:textId="09C6A520" w:rsidR="00FE6123" w:rsidRDefault="00EB7450" w:rsidP="00EB7450">
      <w:pPr>
        <w:pStyle w:val="Titre5"/>
      </w:pPr>
      <w:r>
        <w:t>La non-gestion du bruit dans la renaissance des images de nuages</w:t>
      </w:r>
    </w:p>
    <w:p w14:paraId="1833ECAD" w14:textId="77777777" w:rsidR="0001739A" w:rsidRDefault="00135807" w:rsidP="001C50D5">
      <w:pPr>
        <w:jc w:val="both"/>
      </w:pPr>
      <w:r>
        <w:t>L</w:t>
      </w:r>
      <w:r w:rsidRPr="00135807">
        <w:t>a plupart de ces méthodes n'utilisent que des caractéristiques visuelles catégoriser les nuages, ce qui n'est pas très résistant aux facteurs environnementaux.</w:t>
      </w:r>
      <w:r>
        <w:t xml:space="preserve"> </w:t>
      </w:r>
      <w:r w:rsidR="005D0116">
        <w:t xml:space="preserve">Il s’agit des facteurs multimodaux tels que l’humidité, la vitesse du vent, la température et la </w:t>
      </w:r>
      <w:r w:rsidR="00C57AE0">
        <w:t>pression atmosphérique.</w:t>
      </w:r>
      <w:bookmarkStart w:id="49" w:name="_Toc519607548"/>
      <w:r w:rsidR="00C57AE0">
        <w:t xml:space="preserve"> </w:t>
      </w:r>
      <w:r w:rsidR="00FC1617">
        <w:t>Tous ces paramètres couplés à une classement juste de l’image du nuage pourrait permettre aussi d’améliorer les prévisions météorolgiques et de mieux comprendre les changements climatiques. L’idéale serait d’avoir un matériel assez performant intégrant un mode permettant de récupérer toutes ces informations. Cependant, ce type d’appareil ne peut être accessible au plus grand nombre. Le but ici est de construire un modèle assez performant mais embarquable sur n’importe quel appareil de sorte à ce que celui-ci soit utilisable par tous</w:t>
      </w:r>
      <w:r w:rsidR="00C57AE0">
        <w:t>.</w:t>
      </w:r>
      <w:r w:rsidR="0001739A">
        <w:t xml:space="preserve"> </w:t>
      </w:r>
    </w:p>
    <w:p w14:paraId="24BDE2BD" w14:textId="77777777" w:rsidR="001C50D5" w:rsidRDefault="00266436" w:rsidP="001C50D5">
      <w:pPr>
        <w:jc w:val="both"/>
      </w:pPr>
      <w:r>
        <w:t>Par ailleurs, l</w:t>
      </w:r>
      <w:r w:rsidRPr="00266436">
        <w:t>a plupart des approches existantes à ce jour dans la classification d’images de nuages prises au sol ne se sont pas penchées</w:t>
      </w:r>
      <w:r>
        <w:t xml:space="preserve"> non plus</w:t>
      </w:r>
      <w:r w:rsidRPr="00266436">
        <w:t xml:space="preserve"> sur la question</w:t>
      </w:r>
      <w:r>
        <w:t xml:space="preserve"> de la gestion du bruit</w:t>
      </w:r>
      <w:r w:rsidRPr="00266436">
        <w:t xml:space="preserve">. Très peu de travaux ont été expérimentées sur des bases de données incluant des images prise dans de dures conditions météorologiques (donc bruitées), et ces bases de données ne contiennent que des images de ciel entier à faibles résolutions. Et pourtant, cette problématique demeure d’actualité, par exemple dans la conception d’une IA mobile permettant, à partir d’une photo de nuage, d’aider un voilier à décider de quelle direction emprunter en mer pour éviter les orages. </w:t>
      </w:r>
      <w:r w:rsidRPr="0013754A">
        <w:rPr>
          <w:b/>
          <w:bCs/>
        </w:rPr>
        <w:t>Il est donc nécessaire de construire un classifieur capable d’obtenir des performances égales voire meilleure à celles existantes sur des images de nuages bruitées.</w:t>
      </w:r>
    </w:p>
    <w:p w14:paraId="5BCE803A" w14:textId="701D0363" w:rsidR="00A87B72" w:rsidRDefault="00A87B72" w:rsidP="001C50D5">
      <w:pPr>
        <w:jc w:val="both"/>
        <w:rPr>
          <w:rFonts w:asciiTheme="majorHAnsi" w:eastAsiaTheme="majorEastAsia" w:hAnsiTheme="majorHAnsi" w:cstheme="majorBidi"/>
          <w:b/>
          <w:bCs/>
          <w:smallCaps/>
          <w:color w:val="000000" w:themeColor="text1"/>
          <w:sz w:val="28"/>
          <w:szCs w:val="28"/>
        </w:rPr>
      </w:pPr>
    </w:p>
    <w:p w14:paraId="7D3F2638" w14:textId="3F69E04B" w:rsidR="00146874" w:rsidRPr="003148AC" w:rsidRDefault="00146874" w:rsidP="00A87B72">
      <w:pPr>
        <w:pStyle w:val="Titre2"/>
      </w:pPr>
      <w:bookmarkStart w:id="50" w:name="_Méthodologie_de_recherche"/>
      <w:bookmarkEnd w:id="50"/>
      <w:r w:rsidRPr="003148AC">
        <w:t>Méthodologie de recherche bibliographique</w:t>
      </w:r>
      <w:bookmarkEnd w:id="49"/>
    </w:p>
    <w:p w14:paraId="434121A9" w14:textId="77777777" w:rsidR="00146874" w:rsidRPr="003148AC" w:rsidRDefault="00146874" w:rsidP="00F404A0">
      <w:pPr>
        <w:rPr>
          <w:rFonts w:asciiTheme="minorHAnsi" w:hAnsiTheme="minorHAnsi"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9"/>
        <w:gridCol w:w="7006"/>
      </w:tblGrid>
      <w:tr w:rsidR="00146874" w:rsidRPr="003148AC" w14:paraId="79146DC0" w14:textId="77777777" w:rsidTr="00437B7C">
        <w:tc>
          <w:tcPr>
            <w:tcW w:w="8694" w:type="dxa"/>
            <w:gridSpan w:val="2"/>
            <w:shd w:val="clear" w:color="auto" w:fill="D7B5FD"/>
          </w:tcPr>
          <w:p w14:paraId="734354AD" w14:textId="33DFC684" w:rsidR="00146874" w:rsidRPr="003148AC" w:rsidRDefault="00146874" w:rsidP="0036089B">
            <w:pPr>
              <w:rPr>
                <w:rFonts w:asciiTheme="minorHAnsi" w:hAnsiTheme="minorHAnsi" w:cstheme="minorHAnsi"/>
              </w:rPr>
            </w:pPr>
            <w:r w:rsidRPr="003148AC">
              <w:rPr>
                <w:rFonts w:asciiTheme="minorHAnsi" w:hAnsiTheme="minorHAnsi" w:cstheme="minorHAnsi"/>
              </w:rPr>
              <w:t>Recherche bibliographique réalisée en 20</w:t>
            </w:r>
            <w:r w:rsidR="00656DBB">
              <w:rPr>
                <w:rFonts w:asciiTheme="minorHAnsi" w:hAnsiTheme="minorHAnsi" w:cstheme="minorHAnsi"/>
              </w:rPr>
              <w:t>20</w:t>
            </w:r>
          </w:p>
        </w:tc>
      </w:tr>
      <w:tr w:rsidR="00146874" w:rsidRPr="003148AC" w14:paraId="52C819B1" w14:textId="77777777" w:rsidTr="00437B7C">
        <w:tc>
          <w:tcPr>
            <w:tcW w:w="1688" w:type="dxa"/>
            <w:shd w:val="clear" w:color="auto" w:fill="D7B5FD"/>
          </w:tcPr>
          <w:p w14:paraId="1FC35729" w14:textId="77777777" w:rsidR="00146874" w:rsidRPr="003148AC" w:rsidRDefault="00146874" w:rsidP="0036089B">
            <w:pPr>
              <w:rPr>
                <w:rFonts w:asciiTheme="minorHAnsi" w:hAnsiTheme="minorHAnsi" w:cstheme="minorHAnsi"/>
              </w:rPr>
            </w:pPr>
            <w:r w:rsidRPr="003148AC">
              <w:rPr>
                <w:rFonts w:asciiTheme="minorHAnsi" w:hAnsiTheme="minorHAnsi" w:cstheme="minorHAnsi"/>
              </w:rPr>
              <w:t>Mots clés de recherche</w:t>
            </w:r>
          </w:p>
        </w:tc>
        <w:tc>
          <w:tcPr>
            <w:tcW w:w="7006" w:type="dxa"/>
            <w:shd w:val="clear" w:color="auto" w:fill="auto"/>
          </w:tcPr>
          <w:p w14:paraId="4DEE23EC" w14:textId="392CB23E" w:rsidR="00146874" w:rsidRPr="007530C3" w:rsidDel="007530C3" w:rsidRDefault="00146874">
            <w:pPr>
              <w:pStyle w:val="Paragraphedeliste"/>
              <w:numPr>
                <w:ilvl w:val="0"/>
                <w:numId w:val="24"/>
              </w:numPr>
              <w:rPr>
                <w:del w:id="51" w:author="Jacques Courbier" w:date="2021-06-02T14:30:00Z"/>
                <w:rFonts w:asciiTheme="minorHAnsi" w:hAnsiTheme="minorHAnsi" w:cstheme="minorHAnsi"/>
                <w:i/>
                <w:rPrChange w:id="52" w:author="Jacques Courbier" w:date="2021-06-02T14:31:00Z">
                  <w:rPr>
                    <w:del w:id="53" w:author="Jacques Courbier" w:date="2021-06-02T14:30:00Z"/>
                  </w:rPr>
                </w:rPrChange>
              </w:rPr>
              <w:pPrChange w:id="54" w:author="Jacques Courbier" w:date="2021-06-02T14:31:00Z">
                <w:pPr/>
              </w:pPrChange>
            </w:pPr>
            <w:del w:id="55" w:author="Jacques Courbier" w:date="2021-06-02T14:30:00Z">
              <w:r w:rsidRPr="007530C3" w:rsidDel="007530C3">
                <w:rPr>
                  <w:rFonts w:asciiTheme="minorHAnsi" w:hAnsiTheme="minorHAnsi" w:cstheme="minorHAnsi"/>
                  <w:i/>
                  <w:rPrChange w:id="56" w:author="Jacques Courbier" w:date="2021-06-02T14:31:00Z">
                    <w:rPr/>
                  </w:rPrChange>
                </w:rPr>
                <w:delText>Indiquer toutes les différentes expressions et groupes de mots clés utilisés, en français et en anglais.</w:delText>
              </w:r>
            </w:del>
          </w:p>
          <w:p w14:paraId="46B579C9" w14:textId="77777777" w:rsidR="003E24A0" w:rsidRPr="00060FCC" w:rsidRDefault="003E24A0">
            <w:pPr>
              <w:pStyle w:val="Paragraphedeliste"/>
              <w:numPr>
                <w:ilvl w:val="0"/>
                <w:numId w:val="24"/>
              </w:numPr>
              <w:rPr>
                <w:iCs/>
                <w:lang w:val="en-GB"/>
              </w:rPr>
              <w:pPrChange w:id="57" w:author="Jacques Courbier" w:date="2021-06-02T14:31:00Z">
                <w:pPr/>
              </w:pPrChange>
            </w:pPr>
            <w:r w:rsidRPr="00060FCC">
              <w:rPr>
                <w:iCs/>
                <w:lang w:val="en-GB"/>
              </w:rPr>
              <w:t xml:space="preserve">Ground-based cloud classification </w:t>
            </w:r>
          </w:p>
          <w:p w14:paraId="353BD0AA" w14:textId="77777777" w:rsidR="00F063DF" w:rsidRPr="007530C3" w:rsidRDefault="00F063DF">
            <w:pPr>
              <w:pStyle w:val="Paragraphedeliste"/>
              <w:numPr>
                <w:ilvl w:val="0"/>
                <w:numId w:val="24"/>
              </w:numPr>
              <w:rPr>
                <w:rFonts w:cstheme="minorHAnsi"/>
                <w:iCs/>
                <w:lang w:val="en-GB"/>
              </w:rPr>
              <w:pPrChange w:id="58" w:author="Jacques Courbier" w:date="2021-06-02T14:31:00Z">
                <w:pPr/>
              </w:pPrChange>
            </w:pPr>
            <w:r w:rsidRPr="007530C3">
              <w:rPr>
                <w:rFonts w:cstheme="minorHAnsi"/>
                <w:iCs/>
                <w:lang w:val="en-GB"/>
              </w:rPr>
              <w:t>Deep Learning</w:t>
            </w:r>
          </w:p>
          <w:p w14:paraId="23F395D7" w14:textId="15E3D5D2" w:rsidR="00F063DF" w:rsidRPr="006D328A" w:rsidRDefault="00F063DF">
            <w:pPr>
              <w:pStyle w:val="Paragraphedeliste"/>
              <w:numPr>
                <w:ilvl w:val="0"/>
                <w:numId w:val="24"/>
              </w:numPr>
              <w:rPr>
                <w:rFonts w:asciiTheme="minorHAnsi" w:hAnsiTheme="minorHAnsi" w:cstheme="minorHAnsi"/>
                <w:iCs/>
              </w:rPr>
              <w:pPrChange w:id="59" w:author="Jacques Courbier" w:date="2021-06-02T14:31:00Z">
                <w:pPr/>
              </w:pPrChange>
            </w:pPr>
            <w:r w:rsidRPr="006D328A">
              <w:rPr>
                <w:rFonts w:cstheme="minorHAnsi"/>
                <w:iCs/>
              </w:rPr>
              <w:t>Bruit dans les images</w:t>
            </w:r>
          </w:p>
        </w:tc>
      </w:tr>
      <w:tr w:rsidR="00146874" w:rsidRPr="003148AC" w14:paraId="0FC9C0EB" w14:textId="77777777" w:rsidTr="00437B7C">
        <w:tc>
          <w:tcPr>
            <w:tcW w:w="1688" w:type="dxa"/>
            <w:shd w:val="clear" w:color="auto" w:fill="D7B5FD"/>
          </w:tcPr>
          <w:p w14:paraId="618E8B2B" w14:textId="77777777" w:rsidR="00146874" w:rsidRPr="003148AC" w:rsidRDefault="00146874" w:rsidP="0036089B">
            <w:pPr>
              <w:rPr>
                <w:rFonts w:asciiTheme="minorHAnsi" w:hAnsiTheme="minorHAnsi" w:cstheme="minorHAnsi"/>
              </w:rPr>
            </w:pPr>
            <w:r w:rsidRPr="003148AC">
              <w:rPr>
                <w:rFonts w:asciiTheme="minorHAnsi" w:hAnsiTheme="minorHAnsi" w:cstheme="minorHAnsi"/>
              </w:rPr>
              <w:lastRenderedPageBreak/>
              <w:t>Période de requêtage pertinente</w:t>
            </w:r>
          </w:p>
        </w:tc>
        <w:tc>
          <w:tcPr>
            <w:tcW w:w="7006" w:type="dxa"/>
            <w:shd w:val="clear" w:color="auto" w:fill="auto"/>
            <w:vAlign w:val="center"/>
          </w:tcPr>
          <w:p w14:paraId="347DD1BB" w14:textId="6A520656" w:rsidR="00146874" w:rsidRPr="003148AC" w:rsidDel="007530C3" w:rsidRDefault="00146874" w:rsidP="0036089B">
            <w:pPr>
              <w:rPr>
                <w:del w:id="60" w:author="Jacques Courbier" w:date="2021-06-02T14:30:00Z"/>
                <w:rFonts w:asciiTheme="minorHAnsi" w:hAnsiTheme="minorHAnsi" w:cstheme="minorHAnsi"/>
                <w:i/>
              </w:rPr>
            </w:pPr>
            <w:del w:id="61" w:author="Jacques Courbier" w:date="2021-06-02T14:30:00Z">
              <w:r w:rsidRPr="003148AC" w:rsidDel="007530C3">
                <w:rPr>
                  <w:rFonts w:asciiTheme="minorHAnsi" w:hAnsiTheme="minorHAnsi" w:cstheme="minorHAnsi"/>
                  <w:i/>
                </w:rPr>
                <w:delText>Indiquer le filtre de dates de publications pertinent à appliquer pour une recherche bibliographique sur la problématique du projet :</w:delText>
              </w:r>
            </w:del>
          </w:p>
          <w:p w14:paraId="59E3B5FE" w14:textId="1FA6BBF7" w:rsidR="00146874" w:rsidRPr="003148AC" w:rsidRDefault="00146874" w:rsidP="0036089B">
            <w:pPr>
              <w:rPr>
                <w:rFonts w:asciiTheme="minorHAnsi" w:hAnsiTheme="minorHAnsi" w:cstheme="minorHAnsi"/>
              </w:rPr>
            </w:pPr>
            <w:r w:rsidRPr="003148AC">
              <w:rPr>
                <w:rFonts w:asciiTheme="minorHAnsi" w:hAnsiTheme="minorHAnsi" w:cstheme="minorHAnsi"/>
              </w:rPr>
              <w:t>20</w:t>
            </w:r>
            <w:r w:rsidR="00F063DF">
              <w:rPr>
                <w:rFonts w:asciiTheme="minorHAnsi" w:hAnsiTheme="minorHAnsi" w:cstheme="minorHAnsi"/>
              </w:rPr>
              <w:t>00</w:t>
            </w:r>
            <w:r w:rsidRPr="003148AC">
              <w:rPr>
                <w:rFonts w:asciiTheme="minorHAnsi" w:hAnsiTheme="minorHAnsi" w:cstheme="minorHAnsi"/>
              </w:rPr>
              <w:t xml:space="preserve"> – 20</w:t>
            </w:r>
            <w:r w:rsidR="00F063DF">
              <w:rPr>
                <w:rFonts w:asciiTheme="minorHAnsi" w:hAnsiTheme="minorHAnsi" w:cstheme="minorHAnsi"/>
              </w:rPr>
              <w:t>20</w:t>
            </w:r>
          </w:p>
        </w:tc>
      </w:tr>
      <w:tr w:rsidR="00146874" w:rsidRPr="003148AC" w14:paraId="3FF46512" w14:textId="77777777" w:rsidTr="00437B7C">
        <w:tc>
          <w:tcPr>
            <w:tcW w:w="1688" w:type="dxa"/>
            <w:shd w:val="clear" w:color="auto" w:fill="D7B5FD"/>
          </w:tcPr>
          <w:p w14:paraId="49FAC393" w14:textId="77777777" w:rsidR="00146874" w:rsidRPr="003148AC" w:rsidRDefault="00146874" w:rsidP="0036089B">
            <w:pPr>
              <w:rPr>
                <w:rFonts w:asciiTheme="minorHAnsi" w:hAnsiTheme="minorHAnsi" w:cstheme="minorHAnsi"/>
              </w:rPr>
            </w:pPr>
            <w:r w:rsidRPr="003148AC">
              <w:rPr>
                <w:rFonts w:asciiTheme="minorHAnsi" w:hAnsiTheme="minorHAnsi" w:cstheme="minorHAnsi"/>
              </w:rPr>
              <w:t>Sources interrogées</w:t>
            </w:r>
          </w:p>
        </w:tc>
        <w:tc>
          <w:tcPr>
            <w:tcW w:w="7006" w:type="dxa"/>
            <w:shd w:val="clear" w:color="auto" w:fill="auto"/>
          </w:tcPr>
          <w:p w14:paraId="342DADD4" w14:textId="6D822E84" w:rsidR="00146874" w:rsidRPr="007530C3" w:rsidDel="007530C3" w:rsidRDefault="00146874">
            <w:pPr>
              <w:pStyle w:val="Paragraphedeliste"/>
              <w:numPr>
                <w:ilvl w:val="0"/>
                <w:numId w:val="25"/>
              </w:numPr>
              <w:rPr>
                <w:del w:id="62" w:author="Jacques Courbier" w:date="2021-06-02T14:31:00Z"/>
                <w:rFonts w:asciiTheme="minorHAnsi" w:hAnsiTheme="minorHAnsi" w:cstheme="minorHAnsi"/>
                <w:i/>
                <w:rPrChange w:id="63" w:author="Jacques Courbier" w:date="2021-06-02T14:31:00Z">
                  <w:rPr>
                    <w:del w:id="64" w:author="Jacques Courbier" w:date="2021-06-02T14:31:00Z"/>
                  </w:rPr>
                </w:rPrChange>
              </w:rPr>
              <w:pPrChange w:id="65" w:author="Jacques Courbier" w:date="2021-06-02T14:31:00Z">
                <w:pPr/>
              </w:pPrChange>
            </w:pPr>
            <w:del w:id="66" w:author="Jacques Courbier" w:date="2021-06-02T14:31:00Z">
              <w:r w:rsidRPr="007530C3" w:rsidDel="007530C3">
                <w:rPr>
                  <w:rFonts w:asciiTheme="minorHAnsi" w:hAnsiTheme="minorHAnsi" w:cstheme="minorHAnsi"/>
                  <w:i/>
                  <w:rPrChange w:id="67" w:author="Jacques Courbier" w:date="2021-06-02T14:31:00Z">
                    <w:rPr/>
                  </w:rPrChange>
                </w:rPr>
                <w:delText>Indiquer les sources de recherche bibliographique pertinentes à interroger sur le sujet. Par exemple :</w:delText>
              </w:r>
            </w:del>
          </w:p>
          <w:p w14:paraId="0BACB8A1" w14:textId="186CB930" w:rsidR="00146874" w:rsidRPr="003148AC" w:rsidRDefault="00146874">
            <w:pPr>
              <w:pStyle w:val="Paragraphedeliste"/>
              <w:numPr>
                <w:ilvl w:val="0"/>
                <w:numId w:val="25"/>
              </w:numPr>
              <w:pPrChange w:id="68" w:author="Jacques Courbier" w:date="2021-06-02T14:31:00Z">
                <w:pPr/>
              </w:pPrChange>
            </w:pPr>
            <w:del w:id="69" w:author="Jacques Courbier" w:date="2021-06-02T14:32:00Z">
              <w:r w:rsidRPr="003148AC" w:rsidDel="007530C3">
                <w:delText xml:space="preserve">. </w:delText>
              </w:r>
            </w:del>
            <w:r w:rsidRPr="003148AC">
              <w:t>moteurs de recherche</w:t>
            </w:r>
            <w:r w:rsidR="00F063DF">
              <w:t xml:space="preserve"> : </w:t>
            </w:r>
            <w:r w:rsidRPr="003148AC">
              <w:t>Google Scholar</w:t>
            </w:r>
          </w:p>
          <w:p w14:paraId="679ABA68" w14:textId="68E23C08" w:rsidR="00146874" w:rsidRPr="007530C3" w:rsidRDefault="00146874">
            <w:pPr>
              <w:pStyle w:val="Paragraphedeliste"/>
              <w:numPr>
                <w:ilvl w:val="0"/>
                <w:numId w:val="25"/>
              </w:numPr>
              <w:rPr>
                <w:rFonts w:asciiTheme="minorHAnsi" w:hAnsiTheme="minorHAnsi" w:cstheme="minorHAnsi"/>
                <w:rPrChange w:id="70" w:author="Jacques Courbier" w:date="2021-06-02T14:31:00Z">
                  <w:rPr/>
                </w:rPrChange>
              </w:rPr>
              <w:pPrChange w:id="71" w:author="Jacques Courbier" w:date="2021-06-02T14:31:00Z">
                <w:pPr/>
              </w:pPrChange>
            </w:pPr>
            <w:del w:id="72" w:author="Jacques Courbier" w:date="2021-06-02T14:32:00Z">
              <w:r w:rsidRPr="007530C3" w:rsidDel="007530C3">
                <w:rPr>
                  <w:rFonts w:asciiTheme="minorHAnsi" w:hAnsiTheme="minorHAnsi" w:cstheme="minorHAnsi"/>
                  <w:rPrChange w:id="73" w:author="Jacques Courbier" w:date="2021-06-02T14:31:00Z">
                    <w:rPr/>
                  </w:rPrChange>
                </w:rPr>
                <w:delText xml:space="preserve">. </w:delText>
              </w:r>
            </w:del>
            <w:r w:rsidRPr="007530C3">
              <w:rPr>
                <w:rFonts w:asciiTheme="minorHAnsi" w:hAnsiTheme="minorHAnsi" w:cstheme="minorHAnsi"/>
                <w:rPrChange w:id="74" w:author="Jacques Courbier" w:date="2021-06-02T14:31:00Z">
                  <w:rPr/>
                </w:rPrChange>
              </w:rPr>
              <w:t>littérature technique (ex : revue de métrologie, etc.)</w:t>
            </w:r>
          </w:p>
          <w:p w14:paraId="35EE10E8" w14:textId="138A35DA" w:rsidR="00146874" w:rsidRPr="007530C3" w:rsidRDefault="00146874">
            <w:pPr>
              <w:pStyle w:val="Paragraphedeliste"/>
              <w:numPr>
                <w:ilvl w:val="0"/>
                <w:numId w:val="25"/>
              </w:numPr>
              <w:rPr>
                <w:rFonts w:asciiTheme="minorHAnsi" w:hAnsiTheme="minorHAnsi" w:cstheme="minorHAnsi"/>
                <w:rPrChange w:id="75" w:author="Jacques Courbier" w:date="2021-06-02T14:31:00Z">
                  <w:rPr/>
                </w:rPrChange>
              </w:rPr>
              <w:pPrChange w:id="76" w:author="Jacques Courbier" w:date="2021-06-02T14:31:00Z">
                <w:pPr/>
              </w:pPrChange>
            </w:pPr>
            <w:del w:id="77" w:author="Jacques Courbier" w:date="2021-06-02T14:32:00Z">
              <w:r w:rsidRPr="007530C3" w:rsidDel="007530C3">
                <w:rPr>
                  <w:rFonts w:asciiTheme="minorHAnsi" w:hAnsiTheme="minorHAnsi" w:cstheme="minorHAnsi"/>
                  <w:rPrChange w:id="78" w:author="Jacques Courbier" w:date="2021-06-02T14:31:00Z">
                    <w:rPr/>
                  </w:rPrChange>
                </w:rPr>
                <w:delText xml:space="preserve">. </w:delText>
              </w:r>
            </w:del>
            <w:r w:rsidRPr="007530C3">
              <w:rPr>
                <w:rFonts w:asciiTheme="minorHAnsi" w:hAnsiTheme="minorHAnsi" w:cstheme="minorHAnsi"/>
                <w:rPrChange w:id="79" w:author="Jacques Courbier" w:date="2021-06-02T14:31:00Z">
                  <w:rPr/>
                </w:rPrChange>
              </w:rPr>
              <w:t>base documentaire</w:t>
            </w:r>
            <w:r w:rsidR="00A051D9" w:rsidRPr="007530C3">
              <w:rPr>
                <w:rFonts w:asciiTheme="minorHAnsi" w:hAnsiTheme="minorHAnsi" w:cstheme="minorHAnsi"/>
                <w:rPrChange w:id="80" w:author="Jacques Courbier" w:date="2021-06-02T14:31:00Z">
                  <w:rPr/>
                </w:rPrChange>
              </w:rPr>
              <w:t> :</w:t>
            </w:r>
            <w:r w:rsidRPr="007530C3">
              <w:rPr>
                <w:rFonts w:asciiTheme="minorHAnsi" w:hAnsiTheme="minorHAnsi" w:cstheme="minorHAnsi"/>
                <w:rPrChange w:id="81" w:author="Jacques Courbier" w:date="2021-06-02T14:31:00Z">
                  <w:rPr/>
                </w:rPrChange>
              </w:rPr>
              <w:t> IEEE Xplore</w:t>
            </w:r>
          </w:p>
          <w:p w14:paraId="15A39769" w14:textId="3BA167AB" w:rsidR="00146874" w:rsidRPr="007530C3" w:rsidRDefault="00146874">
            <w:pPr>
              <w:pStyle w:val="Paragraphedeliste"/>
              <w:numPr>
                <w:ilvl w:val="0"/>
                <w:numId w:val="25"/>
              </w:numPr>
              <w:rPr>
                <w:rFonts w:asciiTheme="minorHAnsi" w:hAnsiTheme="minorHAnsi" w:cstheme="minorHAnsi"/>
                <w:rPrChange w:id="82" w:author="Jacques Courbier" w:date="2021-06-02T14:31:00Z">
                  <w:rPr/>
                </w:rPrChange>
              </w:rPr>
              <w:pPrChange w:id="83" w:author="Jacques Courbier" w:date="2021-06-02T14:31:00Z">
                <w:pPr/>
              </w:pPrChange>
            </w:pPr>
            <w:del w:id="84" w:author="Jacques Courbier" w:date="2021-06-02T14:32:00Z">
              <w:r w:rsidRPr="007530C3" w:rsidDel="007530C3">
                <w:rPr>
                  <w:rFonts w:asciiTheme="minorHAnsi" w:hAnsiTheme="minorHAnsi" w:cstheme="minorHAnsi"/>
                  <w:rPrChange w:id="85" w:author="Jacques Courbier" w:date="2021-06-02T14:31:00Z">
                    <w:rPr/>
                  </w:rPrChange>
                </w:rPr>
                <w:delText xml:space="preserve">. </w:delText>
              </w:r>
            </w:del>
            <w:r w:rsidRPr="007530C3">
              <w:rPr>
                <w:rFonts w:asciiTheme="minorHAnsi" w:hAnsiTheme="minorHAnsi" w:cstheme="minorHAnsi"/>
                <w:rPrChange w:id="86" w:author="Jacques Courbier" w:date="2021-06-02T14:31:00Z">
                  <w:rPr/>
                </w:rPrChange>
              </w:rPr>
              <w:t>archives ouvertes</w:t>
            </w:r>
            <w:r w:rsidR="00A051D9" w:rsidRPr="007530C3">
              <w:rPr>
                <w:rFonts w:asciiTheme="minorHAnsi" w:hAnsiTheme="minorHAnsi" w:cstheme="minorHAnsi"/>
                <w:rPrChange w:id="87" w:author="Jacques Courbier" w:date="2021-06-02T14:31:00Z">
                  <w:rPr/>
                </w:rPrChange>
              </w:rPr>
              <w:t> :</w:t>
            </w:r>
            <w:r w:rsidRPr="007530C3">
              <w:rPr>
                <w:rFonts w:asciiTheme="minorHAnsi" w:hAnsiTheme="minorHAnsi" w:cstheme="minorHAnsi"/>
                <w:rPrChange w:id="88" w:author="Jacques Courbier" w:date="2021-06-02T14:31:00Z">
                  <w:rPr/>
                </w:rPrChange>
              </w:rPr>
              <w:t xml:space="preserve"> HAL, ArchivSic</w:t>
            </w:r>
          </w:p>
        </w:tc>
      </w:tr>
      <w:tr w:rsidR="00146874" w:rsidRPr="003148AC" w14:paraId="6566102D" w14:textId="77777777" w:rsidTr="00437B7C">
        <w:tc>
          <w:tcPr>
            <w:tcW w:w="1688" w:type="dxa"/>
            <w:shd w:val="clear" w:color="auto" w:fill="D7B5FD"/>
          </w:tcPr>
          <w:p w14:paraId="1DD639C9" w14:textId="77777777" w:rsidR="00146874" w:rsidRPr="003148AC" w:rsidRDefault="00146874" w:rsidP="0036089B">
            <w:pPr>
              <w:rPr>
                <w:rFonts w:asciiTheme="minorHAnsi" w:hAnsiTheme="minorHAnsi" w:cstheme="minorHAnsi"/>
              </w:rPr>
            </w:pPr>
            <w:r w:rsidRPr="003148AC">
              <w:rPr>
                <w:rFonts w:asciiTheme="minorHAnsi" w:hAnsiTheme="minorHAnsi" w:cstheme="minorHAnsi"/>
              </w:rPr>
              <w:t xml:space="preserve">Références bibliographiques pertinentes </w:t>
            </w:r>
          </w:p>
        </w:tc>
        <w:tc>
          <w:tcPr>
            <w:tcW w:w="7006" w:type="dxa"/>
            <w:shd w:val="clear" w:color="auto" w:fill="auto"/>
          </w:tcPr>
          <w:p w14:paraId="3E738A1E" w14:textId="0B1ABA1C" w:rsidR="00146874" w:rsidRPr="00060FCC" w:rsidDel="007530C3" w:rsidRDefault="00146874" w:rsidP="0036089B">
            <w:pPr>
              <w:rPr>
                <w:del w:id="89" w:author="Jacques Courbier" w:date="2021-06-02T14:31:00Z"/>
                <w:rFonts w:asciiTheme="minorHAnsi" w:eastAsia="Arial" w:hAnsiTheme="minorHAnsi" w:cstheme="minorHAnsi"/>
                <w:i/>
                <w:lang w:val="en-GB"/>
              </w:rPr>
            </w:pPr>
            <w:del w:id="90" w:author="Jacques Courbier" w:date="2021-06-02T14:31:00Z">
              <w:r w:rsidRPr="003148AC" w:rsidDel="007530C3">
                <w:rPr>
                  <w:rFonts w:asciiTheme="minorHAnsi" w:eastAsia="Arial" w:hAnsiTheme="minorHAnsi" w:cstheme="minorHAnsi"/>
                  <w:i/>
                </w:rPr>
                <w:delText xml:space="preserve">Lister les références bibliographiques qui ont émergées de cette recherche bibliographique selon la norme APA (les classer ensuite par ordre alphabtique). </w:delText>
              </w:r>
              <w:r w:rsidRPr="00060FCC" w:rsidDel="007530C3">
                <w:rPr>
                  <w:rFonts w:asciiTheme="minorHAnsi" w:eastAsia="Arial" w:hAnsiTheme="minorHAnsi" w:cstheme="minorHAnsi"/>
                  <w:i/>
                  <w:lang w:val="en-GB"/>
                </w:rPr>
                <w:delText>Par exemple :</w:delText>
              </w:r>
            </w:del>
          </w:p>
          <w:p w14:paraId="7747C9F5" w14:textId="77777777" w:rsidR="00696FC3" w:rsidRPr="00060FCC" w:rsidRDefault="00696FC3" w:rsidP="00696FC3">
            <w:pPr>
              <w:rPr>
                <w:rFonts w:cstheme="minorHAnsi"/>
                <w:iCs/>
                <w:lang w:val="en-GB"/>
              </w:rPr>
            </w:pPr>
            <w:r w:rsidRPr="00060FCC">
              <w:rPr>
                <w:rFonts w:cstheme="minorHAnsi"/>
                <w:iCs/>
                <w:lang w:val="en-GB"/>
              </w:rPr>
              <w:t>[AA2010] Heinle, A.; Macke, A.; Srivastav, A. Automatic cloud classification of whole sky images. Atmos. Meas. Technol. 2010, 3, 557–567. [</w:t>
            </w:r>
            <w:r w:rsidR="008D5777">
              <w:fldChar w:fldCharType="begin"/>
            </w:r>
            <w:r w:rsidR="008D5777" w:rsidRPr="000C6423">
              <w:rPr>
                <w:lang w:val="en-GB"/>
                <w:rPrChange w:id="91" w:author="Jacques Courbier" w:date="2021-06-02T14:23:00Z">
                  <w:rPr/>
                </w:rPrChange>
              </w:rPr>
              <w:instrText xml:space="preserve"> HYPERLINK "https://scholar.google.com/scholar_lookup?title=Automatic+cloud+classification+of+whole+sky+images&amp;author=Heinle,+A.&amp;author=Macke,+A.&amp;author=Srivastav,+A.&amp;publication_year=2010&amp;journal=Atmos.+Meas.+Technol.&amp;volume=3&amp;pages=557%E2%80%93567&amp;doi=10.5194/amt-3-557-2010" \t "_blank" </w:instrText>
            </w:r>
            <w:r w:rsidR="008D5777">
              <w:fldChar w:fldCharType="separate"/>
            </w:r>
            <w:r w:rsidRPr="00060FCC">
              <w:rPr>
                <w:rStyle w:val="Lienhypertexte"/>
                <w:rFonts w:cstheme="minorHAnsi"/>
                <w:b/>
                <w:bCs/>
                <w:iCs/>
                <w:lang w:val="en-GB"/>
              </w:rPr>
              <w:t>Google Scholar</w:t>
            </w:r>
            <w:r w:rsidR="008D5777">
              <w:rPr>
                <w:rStyle w:val="Lienhypertexte"/>
                <w:rFonts w:cstheme="minorHAnsi"/>
                <w:b/>
                <w:bCs/>
                <w:iCs/>
                <w:lang w:val="en-GB"/>
              </w:rPr>
              <w:fldChar w:fldCharType="end"/>
            </w:r>
            <w:r w:rsidRPr="00060FCC">
              <w:rPr>
                <w:rFonts w:cstheme="minorHAnsi"/>
                <w:iCs/>
                <w:lang w:val="en-GB"/>
              </w:rPr>
              <w:t>]</w:t>
            </w:r>
          </w:p>
          <w:p w14:paraId="5B697203" w14:textId="325B5D74" w:rsidR="00696FC3" w:rsidRPr="00060FCC" w:rsidRDefault="00696FC3" w:rsidP="00775AD0">
            <w:pPr>
              <w:rPr>
                <w:rFonts w:cstheme="minorHAnsi"/>
                <w:iCs/>
                <w:lang w:val="en-GB"/>
              </w:rPr>
            </w:pPr>
            <w:r w:rsidRPr="00060FCC">
              <w:rPr>
                <w:rFonts w:cstheme="minorHAnsi"/>
                <w:iCs/>
                <w:lang w:val="en-GB"/>
              </w:rPr>
              <w:t>[AIG2012]  A. Krizhevsky, I. Sutskever and G. E. Hinton, "ImageNet classification with deep convolutional neural networks", Proc. Adv. Neural Inf. Process. Syst., pp. 1097-1105, 2012. [</w:t>
            </w:r>
            <w:r w:rsidR="008D5777">
              <w:fldChar w:fldCharType="begin"/>
            </w:r>
            <w:r w:rsidR="008D5777" w:rsidRPr="000C6423">
              <w:rPr>
                <w:lang w:val="en-GB"/>
                <w:rPrChange w:id="92" w:author="Jacques Courbier" w:date="2021-06-02T14:23:00Z">
                  <w:rPr/>
                </w:rPrChange>
              </w:rPr>
              <w:instrText xml:space="preserve"> HYPERLINK "https://scholar.google.com/scholar?as_q=ImageNet+classification+with+deep+convolutional+neural+networks&amp;as_occt=title&amp;hl=en&amp;as_sdt=0%2C31" \t "_blank" </w:instrText>
            </w:r>
            <w:r w:rsidR="008D5777">
              <w:fldChar w:fldCharType="separate"/>
            </w:r>
            <w:r w:rsidRPr="00060FCC">
              <w:rPr>
                <w:rStyle w:val="Lienhypertexte"/>
                <w:rFonts w:cstheme="minorHAnsi"/>
                <w:b/>
                <w:bCs/>
                <w:iCs/>
                <w:lang w:val="en-GB"/>
              </w:rPr>
              <w:t>Google Scholar </w:t>
            </w:r>
            <w:r w:rsidR="008D5777">
              <w:rPr>
                <w:rStyle w:val="Lienhypertexte"/>
                <w:rFonts w:cstheme="minorHAnsi"/>
                <w:b/>
                <w:bCs/>
                <w:iCs/>
                <w:lang w:val="en-GB"/>
              </w:rPr>
              <w:fldChar w:fldCharType="end"/>
            </w:r>
            <w:r w:rsidRPr="00060FCC">
              <w:rPr>
                <w:rFonts w:cstheme="minorHAnsi"/>
                <w:iCs/>
                <w:lang w:val="en-GB"/>
              </w:rPr>
              <w:t>]</w:t>
            </w:r>
          </w:p>
          <w:p w14:paraId="0B1C52AA" w14:textId="672040F9" w:rsidR="00775AD0" w:rsidRPr="00060FCC" w:rsidRDefault="00775AD0" w:rsidP="00775AD0">
            <w:pPr>
              <w:rPr>
                <w:rFonts w:cstheme="minorHAnsi"/>
                <w:iCs/>
                <w:lang w:val="en-GB"/>
              </w:rPr>
            </w:pPr>
            <w:r w:rsidRPr="00060FCC">
              <w:rPr>
                <w:rFonts w:cstheme="minorHAnsi"/>
                <w:iCs/>
                <w:lang w:val="en-GB"/>
              </w:rPr>
              <w:t>[</w:t>
            </w:r>
            <w:r w:rsidR="00C542B0" w:rsidRPr="00060FCC">
              <w:rPr>
                <w:rFonts w:cstheme="minorHAnsi"/>
                <w:iCs/>
                <w:lang w:val="en-GB"/>
              </w:rPr>
              <w:t>AT2015</w:t>
            </w:r>
            <w:r w:rsidRPr="00060FCC">
              <w:rPr>
                <w:rFonts w:cstheme="minorHAnsi"/>
                <w:iCs/>
                <w:lang w:val="en-GB"/>
              </w:rPr>
              <w:t>] Várnai, T.; Marshak, A. Effect of cloud fraction on near-cloud aerosol behavior in the MODIS atmospheric correction ocean color product. Remote Sens. 2015, 7, 5283–5299. [</w:t>
            </w:r>
            <w:r w:rsidR="008D5777">
              <w:fldChar w:fldCharType="begin"/>
            </w:r>
            <w:r w:rsidR="008D5777" w:rsidRPr="000C6423">
              <w:rPr>
                <w:lang w:val="en-GB"/>
                <w:rPrChange w:id="93" w:author="Jacques Courbier" w:date="2021-06-02T14:23:00Z">
                  <w:rPr/>
                </w:rPrChange>
              </w:rPr>
              <w:instrText xml:space="preserve"> HYPERLINK "https://scholar.google.com/scholar_lookup?title=Effect+of+cloud+fraction+on+near-cloud+aerosol+behavior+in+the+MODIS+atmospheric+correction+ocean+color+product&amp;author=V%C3%A1rnai,+T.&amp;author=Marshak,+A.&amp;publication_year=2015&amp;journal=Remote+Sens.&amp;volume=7&amp;pages=5283%E2%80%935299&amp;doi=10.3390/rs70505283" \t "_blank" </w:instrText>
            </w:r>
            <w:r w:rsidR="008D5777">
              <w:fldChar w:fldCharType="separate"/>
            </w:r>
            <w:r w:rsidR="001B4DE1" w:rsidRPr="00060FCC">
              <w:rPr>
                <w:rStyle w:val="Lienhypertexte"/>
                <w:rFonts w:cstheme="minorHAnsi"/>
                <w:b/>
                <w:bCs/>
                <w:iCs/>
                <w:lang w:val="en-GB"/>
              </w:rPr>
              <w:t>Google Scholar</w:t>
            </w:r>
            <w:r w:rsidR="008D5777">
              <w:rPr>
                <w:rStyle w:val="Lienhypertexte"/>
                <w:rFonts w:cstheme="minorHAnsi"/>
                <w:b/>
                <w:bCs/>
                <w:iCs/>
                <w:lang w:val="en-GB"/>
              </w:rPr>
              <w:fldChar w:fldCharType="end"/>
            </w:r>
            <w:r w:rsidRPr="00060FCC">
              <w:rPr>
                <w:rFonts w:cstheme="minorHAnsi"/>
                <w:iCs/>
                <w:lang w:val="en-GB"/>
              </w:rPr>
              <w:t xml:space="preserve">] </w:t>
            </w:r>
          </w:p>
          <w:p w14:paraId="052A7DA0" w14:textId="55EAFD1F" w:rsidR="00696FC3" w:rsidRPr="00060FCC" w:rsidRDefault="00696FC3" w:rsidP="00775AD0">
            <w:pPr>
              <w:rPr>
                <w:rFonts w:cstheme="minorHAnsi"/>
                <w:iCs/>
                <w:lang w:val="en-GB"/>
              </w:rPr>
            </w:pPr>
            <w:r w:rsidRPr="00060FCC">
              <w:rPr>
                <w:rFonts w:cstheme="minorHAnsi"/>
                <w:iCs/>
                <w:lang w:val="en-GB"/>
              </w:rPr>
              <w:t>[CCSN] Cirrus Cumulus Stratus Nimbus (CCSN) dataset [</w:t>
            </w:r>
            <w:r w:rsidR="008D5777">
              <w:fldChar w:fldCharType="begin"/>
            </w:r>
            <w:r w:rsidR="008D5777" w:rsidRPr="000C6423">
              <w:rPr>
                <w:lang w:val="en-GB"/>
                <w:rPrChange w:id="94" w:author="Jacques Courbier" w:date="2021-06-02T14:23:00Z">
                  <w:rPr/>
                </w:rPrChange>
              </w:rPr>
              <w:instrText xml:space="preserve"> HYPERLINK "https://dataverse.harvard.edu/dataset.xhtml?persistentId=doi:10.7910/DVN/CADDPD" </w:instrText>
            </w:r>
            <w:r w:rsidR="008D5777">
              <w:fldChar w:fldCharType="separate"/>
            </w:r>
            <w:r w:rsidRPr="00060FCC">
              <w:rPr>
                <w:rStyle w:val="Lienhypertexte"/>
                <w:rFonts w:cstheme="minorHAnsi"/>
                <w:b/>
                <w:bCs/>
                <w:iCs/>
                <w:lang w:val="en-GB"/>
              </w:rPr>
              <w:t>link</w:t>
            </w:r>
            <w:r w:rsidR="008D5777">
              <w:rPr>
                <w:rStyle w:val="Lienhypertexte"/>
                <w:rFonts w:cstheme="minorHAnsi"/>
                <w:b/>
                <w:bCs/>
                <w:iCs/>
                <w:lang w:val="en-GB"/>
              </w:rPr>
              <w:fldChar w:fldCharType="end"/>
            </w:r>
            <w:r w:rsidRPr="00060FCC">
              <w:rPr>
                <w:rFonts w:cstheme="minorHAnsi"/>
                <w:iCs/>
                <w:lang w:val="en-GB"/>
              </w:rPr>
              <w:t>]</w:t>
            </w:r>
          </w:p>
          <w:p w14:paraId="52D94D3E" w14:textId="4A3B7778" w:rsidR="00696FC3" w:rsidRPr="00060FCC" w:rsidRDefault="00696FC3" w:rsidP="00775AD0">
            <w:pPr>
              <w:rPr>
                <w:rFonts w:cstheme="minorHAnsi"/>
                <w:iCs/>
                <w:lang w:val="en-GB"/>
              </w:rPr>
            </w:pPr>
            <w:r w:rsidRPr="00060FCC">
              <w:rPr>
                <w:rFonts w:cstheme="minorHAnsi"/>
                <w:iCs/>
                <w:lang w:val="en-GB"/>
              </w:rPr>
              <w:t>[CRH2014]</w:t>
            </w:r>
            <w:r w:rsidRPr="00060FCC">
              <w:rPr>
                <w:rFonts w:asciiTheme="minorHAnsi" w:hAnsiTheme="minorHAnsi" w:cstheme="minorHAnsi"/>
                <w:lang w:val="en-GB"/>
              </w:rPr>
              <w:t xml:space="preserve"> </w:t>
            </w:r>
            <w:r w:rsidRPr="00060FCC">
              <w:rPr>
                <w:rFonts w:cstheme="minorHAnsi"/>
                <w:iCs/>
                <w:lang w:val="en-GB"/>
              </w:rPr>
              <w:t>Cui, F.; Ju, R.; Ding, Y.; Ding, H.; Cheng, X. Prediction of regional global horizontal irradiance combining ground-based cloud observation and numerical weather prediction. Adv. Mat. Res. 2014, 1073, 388–394. [</w:t>
            </w:r>
            <w:r w:rsidR="008D5777">
              <w:fldChar w:fldCharType="begin"/>
            </w:r>
            <w:r w:rsidR="008D5777" w:rsidRPr="000C6423">
              <w:rPr>
                <w:lang w:val="en-GB"/>
                <w:rPrChange w:id="95" w:author="Jacques Courbier" w:date="2021-06-02T14:23:00Z">
                  <w:rPr/>
                </w:rPrChange>
              </w:rPr>
              <w:instrText xml:space="preserve"> HYPERLINK "https://scholar.google.com/scholar_lookup?title=Prediction+of+regional+global+horizontal+irradiance+combining+ground-based+cloud+observation+and+numerical+weather+prediction&amp;author=Cui,+F.&amp;author=Ju,+R.&amp;author=Ding,+Y.&amp;author=Ding,+H.&amp;author=Cheng,+X.&amp;publication_year=2014&amp;journal=Adv.+Mat.+Res.&amp;volume=1073&amp;pages=388%E2%80%93394&amp;doi=10.4028/www.scientific.net/AMR.1073-1076.388" \t "_blank" </w:instrText>
            </w:r>
            <w:r w:rsidR="008D5777">
              <w:fldChar w:fldCharType="separate"/>
            </w:r>
            <w:r w:rsidRPr="00060FCC">
              <w:rPr>
                <w:rStyle w:val="Lienhypertexte"/>
                <w:rFonts w:cstheme="minorHAnsi"/>
                <w:b/>
                <w:bCs/>
                <w:iCs/>
                <w:lang w:val="en-GB"/>
              </w:rPr>
              <w:t>Google Scholar</w:t>
            </w:r>
            <w:r w:rsidR="008D5777">
              <w:rPr>
                <w:rStyle w:val="Lienhypertexte"/>
                <w:rFonts w:cstheme="minorHAnsi"/>
                <w:b/>
                <w:bCs/>
                <w:iCs/>
                <w:lang w:val="en-GB"/>
              </w:rPr>
              <w:fldChar w:fldCharType="end"/>
            </w:r>
            <w:r w:rsidRPr="00060FCC">
              <w:rPr>
                <w:rFonts w:cstheme="minorHAnsi"/>
                <w:iCs/>
                <w:lang w:val="en-GB"/>
              </w:rPr>
              <w:t>]</w:t>
            </w:r>
          </w:p>
          <w:p w14:paraId="46C4FF12" w14:textId="32486D27" w:rsidR="00775AD0" w:rsidRPr="00060FCC" w:rsidRDefault="00775AD0" w:rsidP="00775AD0">
            <w:pPr>
              <w:rPr>
                <w:rFonts w:cstheme="minorHAnsi"/>
                <w:iCs/>
                <w:lang w:val="en-GB"/>
              </w:rPr>
            </w:pPr>
            <w:r w:rsidRPr="00060FCC">
              <w:rPr>
                <w:rFonts w:cstheme="minorHAnsi"/>
                <w:iCs/>
                <w:lang w:val="en-GB"/>
              </w:rPr>
              <w:t>[</w:t>
            </w:r>
            <w:r w:rsidR="008E4A13" w:rsidRPr="00060FCC">
              <w:rPr>
                <w:rFonts w:cstheme="minorHAnsi"/>
                <w:iCs/>
                <w:lang w:val="en-GB"/>
              </w:rPr>
              <w:t>IA</w:t>
            </w:r>
            <w:r w:rsidR="001113BD" w:rsidRPr="00060FCC">
              <w:rPr>
                <w:rFonts w:cstheme="minorHAnsi"/>
                <w:iCs/>
                <w:lang w:val="en-GB"/>
              </w:rPr>
              <w:t>B2015</w:t>
            </w:r>
            <w:r w:rsidRPr="00060FCC">
              <w:rPr>
                <w:rFonts w:cstheme="minorHAnsi"/>
                <w:iCs/>
                <w:lang w:val="en-GB"/>
              </w:rPr>
              <w:t>] I Yanovsky, AB Davis, Separation of a cirrus layer and broken cumulus clouds in multispectral images. IEEE Trans. Geosci. Remote Sensing.53 (5), 2275–2285 (2015). [</w:t>
            </w:r>
            <w:r w:rsidR="008D5777">
              <w:fldChar w:fldCharType="begin"/>
            </w:r>
            <w:r w:rsidR="008D5777" w:rsidRPr="000C6423">
              <w:rPr>
                <w:lang w:val="en-GB"/>
                <w:rPrChange w:id="96" w:author="Jacques Courbier" w:date="2021-06-02T14:23:00Z">
                  <w:rPr/>
                </w:rPrChange>
              </w:rPr>
              <w:instrText xml:space="preserve"> HYPERLINK "http://scholar.google.com/scholar_lookup?&amp;title=Separation%20of%20a%20cirrus%20layer%20and%20broken%20cumulus%20clouds%20in%20multispectral%20images&amp;journal=IEEE%20Trans.%20Geosci.%20Remote%20Sensing&amp;volume=53&amp;issue=5&amp;pages=2275-2285&amp;publication_year=2015&amp;author=Yanovsky%2CI&amp;author=Davis%2CAB" </w:instrText>
            </w:r>
            <w:r w:rsidR="008D5777">
              <w:fldChar w:fldCharType="separate"/>
            </w:r>
            <w:r w:rsidR="00321CDF" w:rsidRPr="00060FCC">
              <w:rPr>
                <w:rStyle w:val="Lienhypertexte"/>
                <w:rFonts w:cstheme="minorHAnsi"/>
                <w:b/>
                <w:bCs/>
                <w:iCs/>
                <w:lang w:val="en-GB"/>
              </w:rPr>
              <w:t>Google Scholar</w:t>
            </w:r>
            <w:r w:rsidR="008D5777">
              <w:rPr>
                <w:rStyle w:val="Lienhypertexte"/>
                <w:rFonts w:cstheme="minorHAnsi"/>
                <w:b/>
                <w:bCs/>
                <w:iCs/>
                <w:lang w:val="en-GB"/>
              </w:rPr>
              <w:fldChar w:fldCharType="end"/>
            </w:r>
            <w:r w:rsidRPr="00060FCC">
              <w:rPr>
                <w:rFonts w:cstheme="minorHAnsi"/>
                <w:iCs/>
                <w:lang w:val="en-GB"/>
              </w:rPr>
              <w:t>]</w:t>
            </w:r>
          </w:p>
          <w:p w14:paraId="10C17254" w14:textId="33689740" w:rsidR="00696FC3" w:rsidRPr="00060FCC" w:rsidRDefault="00696FC3" w:rsidP="00775AD0">
            <w:pPr>
              <w:rPr>
                <w:rFonts w:cstheme="minorHAnsi"/>
                <w:iCs/>
                <w:lang w:val="en-GB"/>
              </w:rPr>
            </w:pPr>
            <w:r w:rsidRPr="00060FCC">
              <w:rPr>
                <w:rFonts w:cstheme="minorHAnsi"/>
                <w:iCs/>
                <w:lang w:val="en-GB"/>
              </w:rPr>
              <w:t>[JPFQ2018] Zhang, J. L., Liu, P., Zhang, F., &amp; Song, Q. Q. (2018). CloudNet: Ground</w:t>
            </w:r>
            <w:r w:rsidRPr="00060FCC">
              <w:rPr>
                <w:rFonts w:ascii="Times New Roman" w:hAnsi="Times New Roman" w:cs="Times New Roman"/>
                <w:iCs/>
                <w:lang w:val="en-GB"/>
              </w:rPr>
              <w:t>‐</w:t>
            </w:r>
            <w:r w:rsidRPr="00060FCC">
              <w:rPr>
                <w:rFonts w:cstheme="minorHAnsi"/>
                <w:iCs/>
                <w:lang w:val="en-GB"/>
              </w:rPr>
              <w:t>based cloud classification with deep convolutional neural network. Geophysical Research Letters, 45, 8665– 8672. [</w:t>
            </w:r>
            <w:r w:rsidR="008D5777">
              <w:fldChar w:fldCharType="begin"/>
            </w:r>
            <w:r w:rsidR="008D5777" w:rsidRPr="000C6423">
              <w:rPr>
                <w:lang w:val="en-GB"/>
                <w:rPrChange w:id="97" w:author="Jacques Courbier" w:date="2021-06-02T14:23:00Z">
                  <w:rPr/>
                </w:rPrChange>
              </w:rPr>
              <w:instrText xml:space="preserve"> HYPERLINK "https://scholar.google.com/scholar?hl=fr&amp;as_sdt=0%2C5&amp;q=CloudNet%3A+Ground%E2%80%90based+cloud+classification+with+deep+convolutional+neural+network&amp;btnG=" </w:instrText>
            </w:r>
            <w:r w:rsidR="008D5777">
              <w:fldChar w:fldCharType="separate"/>
            </w:r>
            <w:r w:rsidRPr="00060FCC">
              <w:rPr>
                <w:rStyle w:val="Lienhypertexte"/>
                <w:rFonts w:cstheme="minorHAnsi"/>
                <w:b/>
                <w:bCs/>
                <w:iCs/>
                <w:lang w:val="en-GB"/>
              </w:rPr>
              <w:t>Google Scholar</w:t>
            </w:r>
            <w:r w:rsidR="008D5777">
              <w:rPr>
                <w:rStyle w:val="Lienhypertexte"/>
                <w:rFonts w:cstheme="minorHAnsi"/>
                <w:b/>
                <w:bCs/>
                <w:iCs/>
                <w:lang w:val="en-GB"/>
              </w:rPr>
              <w:fldChar w:fldCharType="end"/>
            </w:r>
            <w:r w:rsidRPr="00060FCC">
              <w:rPr>
                <w:rFonts w:cstheme="minorHAnsi"/>
                <w:iCs/>
                <w:lang w:val="en-GB"/>
              </w:rPr>
              <w:t>]</w:t>
            </w:r>
          </w:p>
          <w:p w14:paraId="1DB4F253" w14:textId="6C9774DF" w:rsidR="00775AD0" w:rsidRPr="00060FCC" w:rsidRDefault="00775AD0" w:rsidP="00775AD0">
            <w:pPr>
              <w:rPr>
                <w:rFonts w:cstheme="minorHAnsi"/>
                <w:iCs/>
                <w:lang w:val="en-GB"/>
              </w:rPr>
            </w:pPr>
            <w:r w:rsidRPr="00060FCC">
              <w:rPr>
                <w:rFonts w:cstheme="minorHAnsi"/>
                <w:iCs/>
                <w:lang w:val="en-GB"/>
              </w:rPr>
              <w:t>[</w:t>
            </w:r>
            <w:r w:rsidR="00C42F00" w:rsidRPr="00060FCC">
              <w:rPr>
                <w:rFonts w:cstheme="minorHAnsi"/>
                <w:iCs/>
                <w:lang w:val="en-GB"/>
              </w:rPr>
              <w:t>KCL1995</w:t>
            </w:r>
            <w:r w:rsidRPr="00060FCC">
              <w:rPr>
                <w:rFonts w:cstheme="minorHAnsi"/>
                <w:iCs/>
                <w:lang w:val="en-GB"/>
              </w:rPr>
              <w:t>]  Buch, K.A.; Sun, C.H.; Thorne, L.R. Cloud Classification Using Whole-Sky Imager Data. In Proceedings of the 5th Atmospheric Radiation Measurement Science Team Meeting, San Diego, CA, USA, 4–7 March 1995; pp. 19–23. [</w:t>
            </w:r>
            <w:hyperlink r:id="rId29" w:tgtFrame="_blank" w:history="1">
              <w:r w:rsidR="007A5BCB" w:rsidRPr="00060FCC">
                <w:rPr>
                  <w:rStyle w:val="Lienhypertexte"/>
                  <w:rFonts w:cstheme="minorHAnsi"/>
                  <w:b/>
                  <w:bCs/>
                  <w:iCs/>
                  <w:lang w:val="en-GB"/>
                </w:rPr>
                <w:t>Google Scholar</w:t>
              </w:r>
            </w:hyperlink>
            <w:r w:rsidRPr="00060FCC">
              <w:rPr>
                <w:rFonts w:cstheme="minorHAnsi"/>
                <w:iCs/>
                <w:lang w:val="en-GB"/>
              </w:rPr>
              <w:t xml:space="preserve">] </w:t>
            </w:r>
          </w:p>
          <w:p w14:paraId="21802D82" w14:textId="1A3FC0FA" w:rsidR="00775AD0" w:rsidRPr="00060FCC" w:rsidRDefault="00775AD0" w:rsidP="00775AD0">
            <w:pPr>
              <w:rPr>
                <w:rFonts w:cstheme="minorHAnsi"/>
                <w:iCs/>
                <w:lang w:val="en-GB"/>
              </w:rPr>
            </w:pPr>
            <w:r w:rsidRPr="00060FCC">
              <w:rPr>
                <w:rFonts w:cstheme="minorHAnsi"/>
                <w:iCs/>
                <w:lang w:val="en-GB"/>
              </w:rPr>
              <w:lastRenderedPageBreak/>
              <w:t>[</w:t>
            </w:r>
            <w:r w:rsidR="00425E4D" w:rsidRPr="00060FCC">
              <w:rPr>
                <w:rFonts w:cstheme="minorHAnsi"/>
                <w:iCs/>
                <w:lang w:val="en-GB"/>
              </w:rPr>
              <w:t>KXS2016</w:t>
            </w:r>
            <w:r w:rsidRPr="00060FCC">
              <w:rPr>
                <w:rFonts w:cstheme="minorHAnsi"/>
                <w:iCs/>
                <w:lang w:val="en-GB"/>
              </w:rPr>
              <w:t>] K. He, X. Zhang, S. Ren and J. Sun, "Deep residual learning for image recognition", Proc. IEEE Conf. Comput. Vis. Pattern Recognit., pp. 770-778, Jun. 2016. [</w:t>
            </w:r>
            <w:r w:rsidR="008D5777">
              <w:fldChar w:fldCharType="begin"/>
            </w:r>
            <w:r w:rsidR="008D5777" w:rsidRPr="000C6423">
              <w:rPr>
                <w:lang w:val="en-GB"/>
                <w:rPrChange w:id="98" w:author="Jacques Courbier" w:date="2021-06-02T14:23:00Z">
                  <w:rPr/>
                </w:rPrChange>
              </w:rPr>
              <w:instrText xml:space="preserve"> HYPERLINK "https://scholar.google.com/scholar?as_q=Deep+residual+learning+for+image+recognition&amp;as_occt=title&amp;hl=en&amp;as_sdt=0%2C31" \t "_blank" </w:instrText>
            </w:r>
            <w:r w:rsidR="008D5777">
              <w:fldChar w:fldCharType="separate"/>
            </w:r>
            <w:r w:rsidR="00415D14" w:rsidRPr="00060FCC">
              <w:rPr>
                <w:rStyle w:val="Lienhypertexte"/>
                <w:rFonts w:cstheme="minorHAnsi"/>
                <w:b/>
                <w:bCs/>
                <w:iCs/>
                <w:lang w:val="en-GB"/>
              </w:rPr>
              <w:t>Google Scholar</w:t>
            </w:r>
            <w:r w:rsidR="008D5777">
              <w:rPr>
                <w:rStyle w:val="Lienhypertexte"/>
                <w:rFonts w:cstheme="minorHAnsi"/>
                <w:b/>
                <w:bCs/>
                <w:iCs/>
                <w:lang w:val="en-GB"/>
              </w:rPr>
              <w:fldChar w:fldCharType="end"/>
            </w:r>
            <w:r w:rsidRPr="00060FCC">
              <w:rPr>
                <w:rFonts w:cstheme="minorHAnsi"/>
                <w:iCs/>
                <w:lang w:val="en-GB"/>
              </w:rPr>
              <w:t>]</w:t>
            </w:r>
          </w:p>
          <w:p w14:paraId="3A2BF385" w14:textId="70B03C59" w:rsidR="00696FC3" w:rsidRPr="00060FCC" w:rsidRDefault="00696FC3" w:rsidP="00775AD0">
            <w:pPr>
              <w:rPr>
                <w:rFonts w:cstheme="minorHAnsi"/>
                <w:iCs/>
                <w:lang w:val="en-GB"/>
              </w:rPr>
            </w:pPr>
            <w:r w:rsidRPr="00060FCC">
              <w:rPr>
                <w:rFonts w:cstheme="minorHAnsi"/>
                <w:iCs/>
                <w:lang w:val="en-GB"/>
              </w:rPr>
              <w:t>[LZY2017] e, L.; Cao, Z.; Xiao, Y. DeepCloud: Ground-based cloud image categorization using deep convolutional features. IEEE Trans. Geosci. Remote Sens. 2017, 55, 5729–5740. [</w:t>
            </w:r>
            <w:r w:rsidR="008D5777">
              <w:fldChar w:fldCharType="begin"/>
            </w:r>
            <w:r w:rsidR="008D5777" w:rsidRPr="000C6423">
              <w:rPr>
                <w:lang w:val="en-GB"/>
                <w:rPrChange w:id="99" w:author="Jacques Courbier" w:date="2021-06-02T14:23:00Z">
                  <w:rPr/>
                </w:rPrChange>
              </w:rPr>
              <w:instrText xml:space="preserve"> HYPERLINK "https://scholar.google.com/scholar_lookup?title=DeepCloud:+Ground-based+cloud+image+categorization+using+deep+convolutional+features&amp;author=Ye,+L.&amp;author=Cao,+Z.&amp;author=Xiao,+Y.&amp;publication_year=2017&amp;journal=IEEE+Trans.+Geosci.+Remote+Sens.&amp;volume=55&amp;pages=5729%E2%80%935740&amp;doi=10.1109/TGRS.2017.2712809" \t "_blank" </w:instrText>
            </w:r>
            <w:r w:rsidR="008D5777">
              <w:fldChar w:fldCharType="separate"/>
            </w:r>
            <w:r w:rsidRPr="00060FCC">
              <w:rPr>
                <w:rStyle w:val="Lienhypertexte"/>
                <w:rFonts w:cstheme="minorHAnsi"/>
                <w:b/>
                <w:bCs/>
                <w:iCs/>
                <w:lang w:val="en-GB"/>
              </w:rPr>
              <w:t>Google Scholar</w:t>
            </w:r>
            <w:r w:rsidR="008D5777">
              <w:rPr>
                <w:rStyle w:val="Lienhypertexte"/>
                <w:rFonts w:cstheme="minorHAnsi"/>
                <w:b/>
                <w:bCs/>
                <w:iCs/>
                <w:lang w:val="en-GB"/>
              </w:rPr>
              <w:fldChar w:fldCharType="end"/>
            </w:r>
            <w:r w:rsidRPr="00060FCC">
              <w:rPr>
                <w:rFonts w:cstheme="minorHAnsi"/>
                <w:iCs/>
                <w:lang w:val="en-GB"/>
              </w:rPr>
              <w:t>]</w:t>
            </w:r>
          </w:p>
          <w:p w14:paraId="695700F7" w14:textId="4AD613C7" w:rsidR="00775AD0" w:rsidRPr="00060FCC" w:rsidRDefault="00775AD0" w:rsidP="00775AD0">
            <w:pPr>
              <w:rPr>
                <w:rFonts w:cstheme="minorHAnsi"/>
                <w:iCs/>
                <w:lang w:val="en-GB"/>
              </w:rPr>
            </w:pPr>
            <w:r w:rsidRPr="00060FCC">
              <w:rPr>
                <w:rFonts w:cstheme="minorHAnsi"/>
                <w:iCs/>
                <w:lang w:val="en-GB"/>
              </w:rPr>
              <w:t>[</w:t>
            </w:r>
            <w:r w:rsidR="00AE3DA5" w:rsidRPr="00060FCC">
              <w:rPr>
                <w:rFonts w:cstheme="minorHAnsi"/>
                <w:iCs/>
                <w:lang w:val="en-GB"/>
              </w:rPr>
              <w:t>SMB2018</w:t>
            </w:r>
            <w:r w:rsidRPr="00060FCC">
              <w:rPr>
                <w:rFonts w:cstheme="minorHAnsi"/>
                <w:iCs/>
                <w:lang w:val="en-GB"/>
              </w:rPr>
              <w:t>] Liu, S.; Li, M.; Zhang, Z.; Xiao, B.; Cao, X. Multimodal Ground-Based Cloud Classification Using Joint Fusion Convolutional Neural Network. Remote Sens. 2018, 10, 822. [</w:t>
            </w:r>
            <w:hyperlink r:id="rId30" w:history="1">
              <w:r w:rsidR="00B7336B" w:rsidRPr="00060FCC">
                <w:rPr>
                  <w:rStyle w:val="Lienhypertexte"/>
                  <w:rFonts w:cstheme="minorHAnsi"/>
                  <w:b/>
                  <w:bCs/>
                  <w:iCs/>
                  <w:lang w:val="en-GB"/>
                </w:rPr>
                <w:t>Google Scholar</w:t>
              </w:r>
            </w:hyperlink>
            <w:r w:rsidRPr="00060FCC">
              <w:rPr>
                <w:rFonts w:cstheme="minorHAnsi"/>
                <w:iCs/>
                <w:lang w:val="en-GB"/>
              </w:rPr>
              <w:t>]</w:t>
            </w:r>
          </w:p>
          <w:p w14:paraId="77004D8A" w14:textId="07E01BD6" w:rsidR="00696FC3" w:rsidRPr="00D26426" w:rsidRDefault="00696FC3" w:rsidP="00775AD0">
            <w:pPr>
              <w:rPr>
                <w:rFonts w:cstheme="minorHAnsi"/>
                <w:iCs/>
                <w:sz w:val="20"/>
                <w:szCs w:val="20"/>
                <w:lang w:val="en-GB"/>
              </w:rPr>
            </w:pPr>
            <w:r w:rsidRPr="00D26426">
              <w:rPr>
                <w:rFonts w:cstheme="minorHAnsi"/>
                <w:iCs/>
                <w:sz w:val="20"/>
                <w:szCs w:val="20"/>
                <w:lang w:val="en-GB"/>
              </w:rPr>
              <w:t>[STL2018] S.-J. Lee, T. Chen, L. Yu and C.-H. Lai, "Image classification based on the boost convolutional neural network", IEEE Access, vol. 6, pp. 12755-12768, 2018. [</w:t>
            </w:r>
            <w:r w:rsidR="008D5777">
              <w:fldChar w:fldCharType="begin"/>
            </w:r>
            <w:r w:rsidR="008D5777" w:rsidRPr="000C6423">
              <w:rPr>
                <w:lang w:val="en-GB"/>
                <w:rPrChange w:id="100" w:author="Jacques Courbier" w:date="2021-06-02T14:23:00Z">
                  <w:rPr/>
                </w:rPrChange>
              </w:rPr>
              <w:instrText xml:space="preserve"> HYPERLINK "https://scholar.google.com/scholar?as_q=Image+classification+based+on+the+boost+convolutional+neural+network&amp;as_occt=title&amp;hl=en&amp;as_sdt=0%2C31" \t "_blank" </w:instrText>
            </w:r>
            <w:r w:rsidR="008D5777">
              <w:fldChar w:fldCharType="separate"/>
            </w:r>
            <w:r w:rsidRPr="00D26426">
              <w:rPr>
                <w:rStyle w:val="Lienhypertexte"/>
                <w:rFonts w:cstheme="minorHAnsi"/>
                <w:b/>
                <w:bCs/>
                <w:iCs/>
                <w:sz w:val="20"/>
                <w:szCs w:val="20"/>
                <w:lang w:val="en-GB"/>
              </w:rPr>
              <w:t>Google Scholar</w:t>
            </w:r>
            <w:r w:rsidRPr="00D26426">
              <w:rPr>
                <w:rStyle w:val="Lienhypertexte"/>
                <w:rFonts w:cstheme="minorHAnsi"/>
                <w:iCs/>
                <w:sz w:val="20"/>
                <w:szCs w:val="20"/>
                <w:lang w:val="en-GB"/>
              </w:rPr>
              <w:t> </w:t>
            </w:r>
            <w:r w:rsidR="008D5777">
              <w:rPr>
                <w:rStyle w:val="Lienhypertexte"/>
                <w:rFonts w:cstheme="minorHAnsi"/>
                <w:iCs/>
                <w:sz w:val="20"/>
                <w:szCs w:val="20"/>
                <w:lang w:val="en-GB"/>
              </w:rPr>
              <w:fldChar w:fldCharType="end"/>
            </w:r>
            <w:r w:rsidRPr="00D26426">
              <w:rPr>
                <w:rFonts w:cstheme="minorHAnsi"/>
                <w:iCs/>
                <w:sz w:val="20"/>
                <w:szCs w:val="20"/>
                <w:lang w:val="en-GB"/>
              </w:rPr>
              <w:t>]</w:t>
            </w:r>
          </w:p>
          <w:p w14:paraId="6978CEC6" w14:textId="79D0FF6C" w:rsidR="00696FC3" w:rsidRPr="00D26426" w:rsidRDefault="00696FC3" w:rsidP="00775AD0">
            <w:pPr>
              <w:rPr>
                <w:rFonts w:cstheme="minorHAnsi"/>
                <w:iCs/>
                <w:sz w:val="20"/>
                <w:szCs w:val="20"/>
              </w:rPr>
            </w:pPr>
            <w:r w:rsidRPr="00D26426">
              <w:rPr>
                <w:rFonts w:cstheme="minorHAnsi"/>
                <w:iCs/>
                <w:sz w:val="20"/>
                <w:szCs w:val="20"/>
                <w:lang w:val="en-GB"/>
              </w:rPr>
              <w:t xml:space="preserve">[UHTJ2010] U Feister, H Möller, T Sattler, J Shields, U Görsdorf, J Güldner Comparison of macroscopic cloud data from ground-based measurements using vis/nir and ir instruments at Lindenberg, Germany. </w:t>
            </w:r>
            <w:r w:rsidRPr="00D26426">
              <w:rPr>
                <w:rFonts w:cstheme="minorHAnsi"/>
                <w:iCs/>
                <w:sz w:val="20"/>
                <w:szCs w:val="20"/>
              </w:rPr>
              <w:t>Atmos. Res. 92 (2), 395–407 (2010). [</w:t>
            </w:r>
            <w:hyperlink r:id="rId31" w:history="1">
              <w:r w:rsidRPr="00D26426">
                <w:rPr>
                  <w:rStyle w:val="Lienhypertexte"/>
                  <w:rFonts w:cstheme="minorHAnsi"/>
                  <w:b/>
                  <w:bCs/>
                  <w:iCs/>
                  <w:sz w:val="20"/>
                  <w:szCs w:val="20"/>
                </w:rPr>
                <w:t>Google Scholar</w:t>
              </w:r>
            </w:hyperlink>
            <w:r w:rsidRPr="00D26426">
              <w:rPr>
                <w:rFonts w:cstheme="minorHAnsi"/>
                <w:iCs/>
                <w:sz w:val="20"/>
                <w:szCs w:val="20"/>
              </w:rPr>
              <w:t>]</w:t>
            </w:r>
          </w:p>
          <w:p w14:paraId="4FF42CC3" w14:textId="30F51CBD" w:rsidR="00146874" w:rsidRPr="003148AC" w:rsidRDefault="00775AD0" w:rsidP="00775AD0">
            <w:pPr>
              <w:rPr>
                <w:rFonts w:asciiTheme="minorHAnsi" w:hAnsiTheme="minorHAnsi" w:cstheme="minorHAnsi"/>
              </w:rPr>
            </w:pPr>
            <w:r w:rsidRPr="00D26426">
              <w:rPr>
                <w:rFonts w:cstheme="minorHAnsi"/>
                <w:iCs/>
                <w:sz w:val="20"/>
                <w:szCs w:val="20"/>
              </w:rPr>
              <w:t>[</w:t>
            </w:r>
            <w:r w:rsidR="00696FC3" w:rsidRPr="00D26426">
              <w:rPr>
                <w:rFonts w:cstheme="minorHAnsi"/>
                <w:iCs/>
                <w:sz w:val="20"/>
                <w:szCs w:val="20"/>
              </w:rPr>
              <w:t>W2020</w:t>
            </w:r>
            <w:r w:rsidRPr="00D26426">
              <w:rPr>
                <w:rFonts w:cstheme="minorHAnsi"/>
                <w:iCs/>
                <w:sz w:val="20"/>
                <w:szCs w:val="20"/>
              </w:rPr>
              <w:t>] Bruit numérique [</w:t>
            </w:r>
            <w:hyperlink r:id="rId32" w:history="1">
              <w:r w:rsidR="00696FC3" w:rsidRPr="00D26426">
                <w:rPr>
                  <w:rStyle w:val="Lienhypertexte"/>
                  <w:rFonts w:cstheme="minorHAnsi"/>
                  <w:b/>
                  <w:bCs/>
                  <w:iCs/>
                  <w:sz w:val="20"/>
                  <w:szCs w:val="20"/>
                </w:rPr>
                <w:t>Wikipedia</w:t>
              </w:r>
            </w:hyperlink>
            <w:r w:rsidRPr="00D26426">
              <w:rPr>
                <w:rFonts w:cstheme="minorHAnsi"/>
                <w:iCs/>
                <w:sz w:val="20"/>
                <w:szCs w:val="20"/>
              </w:rPr>
              <w:t>]</w:t>
            </w:r>
          </w:p>
        </w:tc>
      </w:tr>
    </w:tbl>
    <w:p w14:paraId="2DD3C1CF" w14:textId="3646BDF4" w:rsidR="00A87B72" w:rsidRDefault="00A87B72">
      <w:pPr>
        <w:rPr>
          <w:rFonts w:asciiTheme="minorHAnsi" w:eastAsiaTheme="majorEastAsia" w:hAnsiTheme="minorHAnsi" w:cstheme="minorHAnsi"/>
          <w:b/>
          <w:bCs/>
          <w:color w:val="000000" w:themeColor="text1"/>
        </w:rPr>
      </w:pPr>
      <w:bookmarkStart w:id="101" w:name="_Toc519607549"/>
    </w:p>
    <w:p w14:paraId="7B461D22" w14:textId="18513B4A" w:rsidR="00642112" w:rsidRPr="003148AC" w:rsidRDefault="00696FC3" w:rsidP="00A87B72">
      <w:pPr>
        <w:pStyle w:val="Titre2"/>
      </w:pPr>
      <w:r w:rsidRPr="00A87B72">
        <w:rPr>
          <w:rFonts w:asciiTheme="minorHAnsi" w:hAnsiTheme="minorHAnsi" w:cstheme="minorHAnsi"/>
          <w:noProof/>
        </w:rPr>
        <mc:AlternateContent>
          <mc:Choice Requires="wpg">
            <w:drawing>
              <wp:anchor distT="0" distB="0" distL="114300" distR="114300" simplePos="0" relativeHeight="251509248" behindDoc="0" locked="0" layoutInCell="1" allowOverlap="1" wp14:anchorId="7AD23C4F" wp14:editId="5A20087A">
                <wp:simplePos x="0" y="0"/>
                <wp:positionH relativeFrom="leftMargin">
                  <wp:align>right</wp:align>
                </wp:positionH>
                <wp:positionV relativeFrom="paragraph">
                  <wp:posOffset>13547</wp:posOffset>
                </wp:positionV>
                <wp:extent cx="507365" cy="507365"/>
                <wp:effectExtent l="0" t="0" r="26035" b="26035"/>
                <wp:wrapNone/>
                <wp:docPr id="27" name="Groupe 35"/>
                <wp:cNvGraphicFramePr/>
                <a:graphic xmlns:a="http://schemas.openxmlformats.org/drawingml/2006/main">
                  <a:graphicData uri="http://schemas.microsoft.com/office/word/2010/wordprocessingGroup">
                    <wpg:wgp>
                      <wpg:cNvGrpSpPr/>
                      <wpg:grpSpPr>
                        <a:xfrm>
                          <a:off x="0" y="0"/>
                          <a:ext cx="507365" cy="507365"/>
                          <a:chOff x="0" y="0"/>
                          <a:chExt cx="472197" cy="472197"/>
                        </a:xfrm>
                      </wpg:grpSpPr>
                      <wpg:grpSp>
                        <wpg:cNvPr id="28" name="Groupe 28"/>
                        <wpg:cNvGrpSpPr/>
                        <wpg:grpSpPr>
                          <a:xfrm>
                            <a:off x="0" y="0"/>
                            <a:ext cx="472197" cy="472197"/>
                            <a:chOff x="0" y="0"/>
                            <a:chExt cx="722186" cy="722186"/>
                          </a:xfrm>
                        </wpg:grpSpPr>
                        <wps:wsp>
                          <wps:cNvPr id="29" name="Ellipse 29"/>
                          <wps:cNvSpPr/>
                          <wps:spPr>
                            <a:xfrm>
                              <a:off x="0" y="0"/>
                              <a:ext cx="722186" cy="722186"/>
                            </a:xfrm>
                            <a:prstGeom prst="ellipse">
                              <a:avLst/>
                            </a:prstGeom>
                            <a:solidFill>
                              <a:srgbClr val="533473"/>
                            </a:solidFill>
                            <a:ln>
                              <a:solidFill>
                                <a:srgbClr val="533473"/>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 name="Ellipse 30"/>
                          <wps:cNvSpPr/>
                          <wps:spPr>
                            <a:xfrm>
                              <a:off x="56250" y="56250"/>
                              <a:ext cx="609686" cy="609686"/>
                            </a:xfrm>
                            <a:prstGeom prst="ellipse">
                              <a:avLst/>
                            </a:prstGeom>
                            <a:solidFill>
                              <a:schemeClr val="bg1"/>
                            </a:solidFill>
                            <a:ln>
                              <a:solidFill>
                                <a:srgbClr val="533473"/>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31" name="Graphique 29" descr="Ampoule et engrenage"/>
                          <pic:cNvPicPr>
                            <a:picLocks noChangeAspect="1"/>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36779" y="33407"/>
                            <a:ext cx="418082" cy="418082"/>
                          </a:xfrm>
                          <a:prstGeom prst="rect">
                            <a:avLst/>
                          </a:prstGeom>
                        </pic:spPr>
                      </pic:pic>
                    </wpg:wgp>
                  </a:graphicData>
                </a:graphic>
              </wp:anchor>
            </w:drawing>
          </mc:Choice>
          <mc:Fallback>
            <w:pict>
              <v:group w14:anchorId="0C92AE7B" id="Groupe 35" o:spid="_x0000_s1026" style="position:absolute;margin-left:-11.25pt;margin-top:1.05pt;width:39.95pt;height:39.95pt;z-index:251509248;mso-position-horizontal:right;mso-position-horizontal-relative:left-margin-area" coordsize="472197,47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&#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">
                <v:group id="Groupe 28" o:spid="_x0000_s1027" style="position:absolute;width:472197;height:472197" coordsize="7221,7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oval id="Ellipse 29" o:spid="_x0000_s1028" style="position:absolute;width:7221;height:72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" fillcolor="#533473" strokecolor="#533473" strokeweight="1pt">
                    <v:stroke joinstyle="miter"/>
                  </v:oval>
                  <v:oval id="Ellipse 30" o:spid="_x0000_s1029" style="position:absolute;left:562;top:562;width:6097;height:6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" fillcolor="white [3212]" strokecolor="#533473" strokeweight="1pt">
                    <v:stroke joinstyle="miter"/>
                  </v:oval>
                </v:group>
                <v:shape id="Graphique 29" o:spid="_x0000_s1030" type="#_x0000_t75" alt="Ampoule et engrenage" style="position:absolute;left:36779;top:33407;width:418082;height:418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">
                  <v:imagedata r:id="rId35" o:title="Ampoule et engrenage"/>
                </v:shape>
                <w10:wrap anchorx="margin"/>
              </v:group>
            </w:pict>
          </mc:Fallback>
        </mc:AlternateContent>
      </w:r>
      <w:r w:rsidR="00642112" w:rsidRPr="003148AC">
        <w:t>Contribution scientifique, technique ou technologique</w:t>
      </w:r>
      <w:bookmarkEnd w:id="101"/>
    </w:p>
    <w:p w14:paraId="60B4436E" w14:textId="4898206A" w:rsidR="007722AE" w:rsidRPr="003148AC" w:rsidRDefault="007722AE" w:rsidP="00242EF5">
      <w:pPr>
        <w:jc w:val="both"/>
        <w:rPr>
          <w:rFonts w:asciiTheme="minorHAnsi" w:hAnsiTheme="minorHAnsi" w:cstheme="minorHAnsi"/>
        </w:rPr>
      </w:pPr>
    </w:p>
    <w:p w14:paraId="543C8A20" w14:textId="73EF0335" w:rsidR="00795C2B" w:rsidRDefault="003D1AF3" w:rsidP="00C11087">
      <w:pPr>
        <w:jc w:val="both"/>
        <w:rPr>
          <w:rFonts w:cstheme="minorHAnsi"/>
          <w:iCs/>
        </w:rPr>
      </w:pPr>
      <w:r w:rsidRPr="003D1AF3">
        <w:rPr>
          <w:rFonts w:cstheme="minorHAnsi"/>
          <w:iCs/>
        </w:rPr>
        <w:t xml:space="preserve">La mise en œuvre de ce projet </w:t>
      </w:r>
      <w:r w:rsidR="003D12F8">
        <w:rPr>
          <w:rFonts w:cstheme="minorHAnsi"/>
          <w:iCs/>
        </w:rPr>
        <w:t>a été</w:t>
      </w:r>
      <w:r w:rsidR="003D12F8" w:rsidRPr="003D1AF3">
        <w:rPr>
          <w:rFonts w:cstheme="minorHAnsi"/>
          <w:iCs/>
        </w:rPr>
        <w:t xml:space="preserve"> </w:t>
      </w:r>
      <w:r w:rsidRPr="003D1AF3">
        <w:rPr>
          <w:rFonts w:cstheme="minorHAnsi"/>
          <w:iCs/>
        </w:rPr>
        <w:t xml:space="preserve">pour SQLI </w:t>
      </w:r>
      <w:r w:rsidR="000049EE">
        <w:rPr>
          <w:rFonts w:cstheme="minorHAnsi"/>
          <w:iCs/>
        </w:rPr>
        <w:t>l’occasion</w:t>
      </w:r>
      <w:r w:rsidRPr="003D1AF3">
        <w:rPr>
          <w:rFonts w:cstheme="minorHAnsi"/>
          <w:iCs/>
        </w:rPr>
        <w:t xml:space="preserve"> d’approfondir ses connaissances autour des solutions de deep learning</w:t>
      </w:r>
      <w:ins w:id="102" w:author="Jacques Courbier" w:date="2021-06-02T14:35:00Z">
        <w:r w:rsidR="0055506C">
          <w:rPr>
            <w:rFonts w:cstheme="minorHAnsi"/>
            <w:iCs/>
          </w:rPr>
          <w:t>,</w:t>
        </w:r>
      </w:ins>
      <w:r>
        <w:rPr>
          <w:rFonts w:cstheme="minorHAnsi"/>
          <w:iCs/>
        </w:rPr>
        <w:t xml:space="preserve"> plus spécifiquement dans </w:t>
      </w:r>
      <w:r w:rsidR="000049EE">
        <w:rPr>
          <w:rFonts w:cstheme="minorHAnsi"/>
          <w:iCs/>
        </w:rPr>
        <w:t>le domaine de la classification d’image et de la détection d’objet sur une image</w:t>
      </w:r>
      <w:r w:rsidR="00795C2B">
        <w:rPr>
          <w:rFonts w:cstheme="minorHAnsi"/>
          <w:iCs/>
        </w:rPr>
        <w:t>, en obtenant des résultats intéressants via la conception de notre solution</w:t>
      </w:r>
      <w:r w:rsidRPr="003D1AF3">
        <w:rPr>
          <w:rFonts w:cstheme="minorHAnsi"/>
          <w:iCs/>
        </w:rPr>
        <w:t xml:space="preserve">. </w:t>
      </w:r>
    </w:p>
    <w:p w14:paraId="5FB02534" w14:textId="51BD9BCE" w:rsidR="00795C2B" w:rsidRDefault="0052158D" w:rsidP="00C11087">
      <w:pPr>
        <w:jc w:val="both"/>
        <w:rPr>
          <w:rFonts w:cstheme="minorHAnsi"/>
          <w:iCs/>
        </w:rPr>
      </w:pPr>
      <w:del w:id="103" w:author="ABIDI Asma" w:date="2021-04-28T12:59:00Z">
        <w:r w:rsidDel="006E08E4">
          <w:rPr>
            <w:rFonts w:cstheme="minorHAnsi"/>
            <w:iCs/>
          </w:rPr>
          <w:delText>Nous</w:delText>
        </w:r>
        <w:r w:rsidR="00374202" w:rsidDel="006E08E4">
          <w:rPr>
            <w:rFonts w:cstheme="minorHAnsi"/>
            <w:iCs/>
          </w:rPr>
          <w:delText xml:space="preserve"> </w:delText>
        </w:r>
      </w:del>
      <w:ins w:id="104" w:author="ABIDI Asma" w:date="2021-04-28T12:59:00Z">
        <w:r w:rsidR="006E08E4">
          <w:rPr>
            <w:rFonts w:cstheme="minorHAnsi"/>
            <w:iCs/>
          </w:rPr>
          <w:t xml:space="preserve">En effet, à l’issu de </w:t>
        </w:r>
        <w:del w:id="105" w:author="Jacques Courbier" w:date="2021-06-02T14:35:00Z">
          <w:r w:rsidR="006E08E4" w:rsidDel="0055506C">
            <w:rPr>
              <w:rFonts w:cstheme="minorHAnsi"/>
              <w:iCs/>
            </w:rPr>
            <w:delText xml:space="preserve">ces </w:delText>
          </w:r>
        </w:del>
      </w:ins>
      <w:ins w:id="106" w:author="Jacques Courbier" w:date="2021-06-02T14:35:00Z">
        <w:r w:rsidR="0055506C">
          <w:rPr>
            <w:rFonts w:cstheme="minorHAnsi"/>
            <w:iCs/>
          </w:rPr>
          <w:t xml:space="preserve">nos </w:t>
        </w:r>
      </w:ins>
      <w:ins w:id="107" w:author="ABIDI Asma" w:date="2021-04-28T12:59:00Z">
        <w:r w:rsidR="006E08E4">
          <w:rPr>
            <w:rFonts w:cstheme="minorHAnsi"/>
            <w:iCs/>
          </w:rPr>
          <w:t xml:space="preserve">travaux de recherche, nous </w:t>
        </w:r>
      </w:ins>
      <w:r w:rsidR="00B24F13">
        <w:rPr>
          <w:rFonts w:cstheme="minorHAnsi"/>
          <w:iCs/>
        </w:rPr>
        <w:t>avons</w:t>
      </w:r>
      <w:ins w:id="108" w:author="ABIDI Asma" w:date="2021-04-28T12:59:00Z">
        <w:r w:rsidR="006E08E4">
          <w:rPr>
            <w:rFonts w:cstheme="minorHAnsi"/>
            <w:iCs/>
          </w:rPr>
          <w:t xml:space="preserve"> réussi à</w:t>
        </w:r>
      </w:ins>
      <w:r w:rsidR="00B24F13">
        <w:rPr>
          <w:rFonts w:cstheme="minorHAnsi"/>
          <w:iCs/>
        </w:rPr>
        <w:t xml:space="preserve"> cré</w:t>
      </w:r>
      <w:ins w:id="109" w:author="ABIDI Asma" w:date="2021-04-28T12:59:00Z">
        <w:r w:rsidR="006E08E4">
          <w:rPr>
            <w:rFonts w:cstheme="minorHAnsi"/>
            <w:iCs/>
          </w:rPr>
          <w:t>er</w:t>
        </w:r>
      </w:ins>
      <w:del w:id="110" w:author="ABIDI Asma" w:date="2021-04-28T12:59:00Z">
        <w:r w:rsidR="00B24F13" w:rsidDel="006E08E4">
          <w:rPr>
            <w:rFonts w:cstheme="minorHAnsi"/>
            <w:iCs/>
          </w:rPr>
          <w:delText>é</w:delText>
        </w:r>
      </w:del>
      <w:r w:rsidR="00AB0F9C">
        <w:rPr>
          <w:rFonts w:cstheme="minorHAnsi"/>
          <w:iCs/>
        </w:rPr>
        <w:t xml:space="preserve"> un </w:t>
      </w:r>
      <w:r w:rsidR="00DB46BC">
        <w:rPr>
          <w:rFonts w:cstheme="minorHAnsi"/>
          <w:iCs/>
        </w:rPr>
        <w:t>modèle de réseau de neurones</w:t>
      </w:r>
      <w:ins w:id="111" w:author="ABIDI Asma" w:date="2021-04-28T12:59:00Z">
        <w:r w:rsidR="006E08E4">
          <w:rPr>
            <w:rFonts w:cstheme="minorHAnsi"/>
            <w:iCs/>
          </w:rPr>
          <w:t xml:space="preserve"> robuste </w:t>
        </w:r>
      </w:ins>
      <w:ins w:id="112" w:author="Jacques Courbier" w:date="2021-06-02T14:35:00Z">
        <w:r w:rsidR="0055506C">
          <w:rPr>
            <w:rFonts w:cstheme="minorHAnsi"/>
            <w:iCs/>
          </w:rPr>
          <w:t xml:space="preserve">et </w:t>
        </w:r>
      </w:ins>
      <w:ins w:id="113" w:author="ABIDI Asma" w:date="2021-04-28T12:59:00Z">
        <w:r w:rsidR="006E08E4">
          <w:rPr>
            <w:rFonts w:cstheme="minorHAnsi"/>
            <w:iCs/>
          </w:rPr>
          <w:t xml:space="preserve">apte à </w:t>
        </w:r>
      </w:ins>
      <w:ins w:id="114" w:author="ABIDI Asma" w:date="2021-04-28T13:00:00Z">
        <w:r w:rsidR="006E08E4">
          <w:rPr>
            <w:rFonts w:cstheme="minorHAnsi"/>
            <w:iCs/>
          </w:rPr>
          <w:t xml:space="preserve">réaliser des </w:t>
        </w:r>
      </w:ins>
      <w:del w:id="115" w:author="ABIDI Asma" w:date="2021-04-28T12:59:00Z">
        <w:r w:rsidR="00795C2B" w:rsidDel="006E08E4">
          <w:rPr>
            <w:rFonts w:cstheme="minorHAnsi"/>
            <w:iCs/>
          </w:rPr>
          <w:delText>,</w:delText>
        </w:r>
      </w:del>
      <w:del w:id="116" w:author="ABIDI Asma" w:date="2021-04-28T13:00:00Z">
        <w:r w:rsidR="00795C2B" w:rsidDel="006E08E4">
          <w:rPr>
            <w:rFonts w:cstheme="minorHAnsi"/>
            <w:iCs/>
          </w:rPr>
          <w:delText xml:space="preserve"> </w:delText>
        </w:r>
      </w:del>
      <w:r w:rsidR="00D42421">
        <w:rPr>
          <w:rFonts w:cstheme="minorHAnsi"/>
          <w:iCs/>
        </w:rPr>
        <w:t>entraîn</w:t>
      </w:r>
      <w:ins w:id="117" w:author="ABIDI Asma" w:date="2021-04-28T13:00:00Z">
        <w:r w:rsidR="006E08E4">
          <w:rPr>
            <w:rFonts w:cstheme="minorHAnsi"/>
            <w:iCs/>
          </w:rPr>
          <w:t>ements</w:t>
        </w:r>
      </w:ins>
      <w:del w:id="118" w:author="ABIDI Asma" w:date="2021-04-28T13:00:00Z">
        <w:r w:rsidR="00D42421" w:rsidDel="006E08E4">
          <w:rPr>
            <w:rFonts w:cstheme="minorHAnsi"/>
            <w:iCs/>
          </w:rPr>
          <w:delText>é</w:delText>
        </w:r>
      </w:del>
      <w:r w:rsidR="00D42421">
        <w:rPr>
          <w:rFonts w:cstheme="minorHAnsi"/>
          <w:iCs/>
        </w:rPr>
        <w:t xml:space="preserve"> sur </w:t>
      </w:r>
      <w:ins w:id="119" w:author="Jacques Courbier" w:date="2021-06-02T14:36:00Z">
        <w:r w:rsidR="0055506C">
          <w:rPr>
            <w:rFonts w:cstheme="minorHAnsi"/>
            <w:iCs/>
          </w:rPr>
          <w:t>des</w:t>
        </w:r>
      </w:ins>
      <w:ins w:id="120" w:author="Jacques Courbier" w:date="2021-06-02T14:35:00Z">
        <w:r w:rsidR="0055506C">
          <w:rPr>
            <w:rFonts w:cstheme="minorHAnsi"/>
            <w:iCs/>
          </w:rPr>
          <w:t xml:space="preserve"> </w:t>
        </w:r>
      </w:ins>
      <w:del w:id="121" w:author="Jacques Courbier" w:date="2021-06-02T14:35:00Z">
        <w:r w:rsidR="00D42421" w:rsidDel="0055506C">
          <w:rPr>
            <w:rFonts w:cstheme="minorHAnsi"/>
            <w:iCs/>
          </w:rPr>
          <w:delText xml:space="preserve">un </w:delText>
        </w:r>
      </w:del>
      <w:r w:rsidR="00D42421">
        <w:rPr>
          <w:rFonts w:cstheme="minorHAnsi"/>
          <w:iCs/>
        </w:rPr>
        <w:t>jeu</w:t>
      </w:r>
      <w:ins w:id="122" w:author="Jacques Courbier" w:date="2021-06-02T14:36:00Z">
        <w:r w:rsidR="0055506C">
          <w:rPr>
            <w:rFonts w:cstheme="minorHAnsi"/>
            <w:iCs/>
          </w:rPr>
          <w:t>x</w:t>
        </w:r>
      </w:ins>
      <w:r w:rsidR="00D42421">
        <w:rPr>
          <w:rFonts w:cstheme="minorHAnsi"/>
          <w:iCs/>
        </w:rPr>
        <w:t xml:space="preserve"> de données </w:t>
      </w:r>
      <w:r w:rsidR="00F86156">
        <w:rPr>
          <w:rFonts w:cstheme="minorHAnsi"/>
          <w:iCs/>
        </w:rPr>
        <w:t>d’images bruitées de nuage</w:t>
      </w:r>
      <w:ins w:id="123" w:author="Jacques Courbier" w:date="2021-06-02T14:35:00Z">
        <w:r w:rsidR="0055506C">
          <w:rPr>
            <w:rFonts w:cstheme="minorHAnsi"/>
            <w:iCs/>
          </w:rPr>
          <w:t>s</w:t>
        </w:r>
      </w:ins>
      <w:r w:rsidR="007F4F4D">
        <w:rPr>
          <w:rFonts w:cstheme="minorHAnsi"/>
          <w:iCs/>
        </w:rPr>
        <w:t xml:space="preserve"> que nous avons-nous-même constitué</w:t>
      </w:r>
      <w:ins w:id="124" w:author="ABIDI Asma" w:date="2021-04-28T12:58:00Z">
        <w:r w:rsidR="006E08E4">
          <w:rPr>
            <w:rFonts w:cstheme="minorHAnsi"/>
            <w:iCs/>
          </w:rPr>
          <w:t>.</w:t>
        </w:r>
      </w:ins>
      <w:del w:id="125" w:author="ABIDI Asma" w:date="2021-04-28T12:58:00Z">
        <w:r w:rsidR="00795C2B" w:rsidDel="006E08E4">
          <w:rPr>
            <w:rFonts w:cstheme="minorHAnsi"/>
            <w:iCs/>
          </w:rPr>
          <w:delText>,</w:delText>
        </w:r>
      </w:del>
    </w:p>
    <w:p w14:paraId="3252C34B" w14:textId="7C3A2D8D" w:rsidR="008A28CF" w:rsidRPr="008A28CF" w:rsidRDefault="003B6711">
      <w:pPr>
        <w:pStyle w:val="Paragraphedeliste"/>
        <w:numPr>
          <w:ilvl w:val="0"/>
          <w:numId w:val="0"/>
        </w:numPr>
        <w:ind w:left="360"/>
        <w:rPr>
          <w:rFonts w:cstheme="minorHAnsi"/>
          <w:iCs/>
        </w:rPr>
        <w:pPrChange w:id="126" w:author="ABIDI Asma" w:date="2021-04-28T12:58:00Z">
          <w:pPr>
            <w:pStyle w:val="Paragraphedeliste"/>
            <w:numPr>
              <w:numId w:val="20"/>
            </w:numPr>
            <w:ind w:left="360"/>
          </w:pPr>
        </w:pPrChange>
      </w:pPr>
      <w:r w:rsidRPr="00795C2B">
        <w:rPr>
          <w:rFonts w:cstheme="minorHAnsi"/>
          <w:iCs/>
        </w:rPr>
        <w:t xml:space="preserve">Nous avons obtenus un taux de précision d’environ 67%, ce qui est </w:t>
      </w:r>
      <w:r w:rsidR="000D2A92" w:rsidRPr="00795C2B">
        <w:rPr>
          <w:rFonts w:cstheme="minorHAnsi"/>
          <w:iCs/>
        </w:rPr>
        <w:t xml:space="preserve">assez satisfaisant car </w:t>
      </w:r>
      <w:ins w:id="127" w:author="Jacques Courbier" w:date="2021-06-02T14:36:00Z">
        <w:r w:rsidR="0055506C">
          <w:rPr>
            <w:rFonts w:cstheme="minorHAnsi"/>
            <w:iCs/>
          </w:rPr>
          <w:t xml:space="preserve">pour le moment </w:t>
        </w:r>
      </w:ins>
      <w:r w:rsidR="000D2A92" w:rsidRPr="00795C2B">
        <w:rPr>
          <w:rFonts w:cstheme="minorHAnsi"/>
          <w:iCs/>
        </w:rPr>
        <w:t>aucun tra</w:t>
      </w:r>
      <w:r w:rsidR="007F4F4D" w:rsidRPr="00795C2B">
        <w:rPr>
          <w:rFonts w:cstheme="minorHAnsi"/>
          <w:iCs/>
        </w:rPr>
        <w:t xml:space="preserve">vaux n’a été réalisé sur ce </w:t>
      </w:r>
      <w:r w:rsidR="00795C2B">
        <w:rPr>
          <w:rFonts w:cstheme="minorHAnsi"/>
          <w:iCs/>
        </w:rPr>
        <w:t xml:space="preserve">type de </w:t>
      </w:r>
      <w:r w:rsidR="007F4F4D" w:rsidRPr="00795C2B">
        <w:rPr>
          <w:rFonts w:cstheme="minorHAnsi"/>
          <w:iCs/>
        </w:rPr>
        <w:t xml:space="preserve">jeu de données dans la littérature. </w:t>
      </w:r>
    </w:p>
    <w:p w14:paraId="6A30041B" w14:textId="4693E5ED" w:rsidR="0055506C" w:rsidRDefault="007F4F4D" w:rsidP="00F869E2">
      <w:pPr>
        <w:jc w:val="both"/>
        <w:rPr>
          <w:ins w:id="128" w:author="Jacques Courbier" w:date="2021-06-02T14:37:00Z"/>
          <w:rFonts w:cstheme="minorHAnsi"/>
          <w:iCs/>
        </w:rPr>
      </w:pPr>
      <w:r w:rsidRPr="00C11087">
        <w:rPr>
          <w:rFonts w:cstheme="minorHAnsi"/>
          <w:iCs/>
        </w:rPr>
        <w:t>Les performances du modèle</w:t>
      </w:r>
      <w:r w:rsidR="00F869E2">
        <w:rPr>
          <w:rFonts w:cstheme="minorHAnsi"/>
          <w:iCs/>
        </w:rPr>
        <w:t>,</w:t>
      </w:r>
      <w:r w:rsidRPr="00C11087">
        <w:rPr>
          <w:rFonts w:cstheme="minorHAnsi"/>
          <w:iCs/>
        </w:rPr>
        <w:t xml:space="preserve"> évaluées selon les différents types de bruits </w:t>
      </w:r>
      <w:r w:rsidR="00F869E2">
        <w:rPr>
          <w:rFonts w:cstheme="minorHAnsi"/>
          <w:iCs/>
        </w:rPr>
        <w:t xml:space="preserve">qui ont été </w:t>
      </w:r>
      <w:r w:rsidRPr="00C11087">
        <w:rPr>
          <w:rFonts w:cstheme="minorHAnsi"/>
          <w:iCs/>
        </w:rPr>
        <w:t>rajoutés aux images</w:t>
      </w:r>
      <w:r w:rsidR="00F869E2">
        <w:rPr>
          <w:rFonts w:cstheme="minorHAnsi"/>
          <w:iCs/>
        </w:rPr>
        <w:t>,</w:t>
      </w:r>
      <w:r w:rsidRPr="00C11087">
        <w:rPr>
          <w:rFonts w:cstheme="minorHAnsi"/>
          <w:iCs/>
        </w:rPr>
        <w:t xml:space="preserve"> </w:t>
      </w:r>
      <w:r w:rsidR="00795C2B">
        <w:rPr>
          <w:rFonts w:cstheme="minorHAnsi"/>
          <w:iCs/>
        </w:rPr>
        <w:t>font</w:t>
      </w:r>
      <w:r w:rsidRPr="00C11087">
        <w:rPr>
          <w:rFonts w:cstheme="minorHAnsi"/>
          <w:iCs/>
        </w:rPr>
        <w:t xml:space="preserve"> </w:t>
      </w:r>
      <w:ins w:id="129" w:author="Jacques Courbier" w:date="2021-06-02T14:37:00Z">
        <w:r w:rsidR="0055506C">
          <w:rPr>
            <w:rFonts w:cstheme="minorHAnsi"/>
            <w:iCs/>
          </w:rPr>
          <w:t xml:space="preserve">aussi </w:t>
        </w:r>
      </w:ins>
      <w:r w:rsidRPr="00C11087">
        <w:rPr>
          <w:rFonts w:cstheme="minorHAnsi"/>
          <w:iCs/>
        </w:rPr>
        <w:t xml:space="preserve">remarquer </w:t>
      </w:r>
      <w:r w:rsidR="00795C2B">
        <w:rPr>
          <w:rFonts w:cstheme="minorHAnsi"/>
          <w:iCs/>
        </w:rPr>
        <w:t xml:space="preserve">une </w:t>
      </w:r>
      <w:r w:rsidR="00F869E2">
        <w:rPr>
          <w:rFonts w:cstheme="minorHAnsi"/>
          <w:iCs/>
        </w:rPr>
        <w:t xml:space="preserve">capacité de celui-ci à particulièrement bien classifier </w:t>
      </w:r>
      <w:r w:rsidR="00795C2B">
        <w:rPr>
          <w:rFonts w:cstheme="minorHAnsi"/>
          <w:iCs/>
        </w:rPr>
        <w:t xml:space="preserve">des </w:t>
      </w:r>
      <w:r w:rsidRPr="00C11087">
        <w:rPr>
          <w:rFonts w:cstheme="minorHAnsi"/>
          <w:iCs/>
        </w:rPr>
        <w:t xml:space="preserve">images contenant du bruit </w:t>
      </w:r>
      <w:r w:rsidR="00F869E2">
        <w:rPr>
          <w:rFonts w:cstheme="minorHAnsi"/>
          <w:iCs/>
        </w:rPr>
        <w:t xml:space="preserve">type </w:t>
      </w:r>
      <w:r w:rsidRPr="00C11087">
        <w:rPr>
          <w:rFonts w:cstheme="minorHAnsi"/>
          <w:iCs/>
        </w:rPr>
        <w:t>poisson, ‘sel et poivre’ ou ‘speckle’.</w:t>
      </w:r>
    </w:p>
    <w:p w14:paraId="32E88D37" w14:textId="77777777" w:rsidR="0055506C" w:rsidRDefault="0055506C" w:rsidP="00F869E2">
      <w:pPr>
        <w:jc w:val="both"/>
        <w:rPr>
          <w:rFonts w:cstheme="minorHAnsi"/>
          <w:iCs/>
        </w:rPr>
      </w:pPr>
    </w:p>
    <w:p w14:paraId="74764A8B" w14:textId="1D433DD9" w:rsidR="00651253" w:rsidRDefault="00FA5A4F" w:rsidP="002C5087">
      <w:pPr>
        <w:jc w:val="both"/>
        <w:rPr>
          <w:rFonts w:cstheme="minorHAnsi"/>
          <w:iCs/>
        </w:rPr>
      </w:pPr>
      <w:r>
        <w:rPr>
          <w:noProof/>
        </w:rPr>
        <mc:AlternateContent>
          <mc:Choice Requires="wpg">
            <w:drawing>
              <wp:anchor distT="0" distB="0" distL="114300" distR="114300" simplePos="0" relativeHeight="251799040" behindDoc="0" locked="0" layoutInCell="1" allowOverlap="1" wp14:anchorId="76ECE1D7" wp14:editId="19F2298F">
                <wp:simplePos x="0" y="0"/>
                <wp:positionH relativeFrom="margin">
                  <wp:align>center</wp:align>
                </wp:positionH>
                <wp:positionV relativeFrom="paragraph">
                  <wp:posOffset>187960</wp:posOffset>
                </wp:positionV>
                <wp:extent cx="5158740" cy="1264920"/>
                <wp:effectExtent l="0" t="0" r="0" b="0"/>
                <wp:wrapNone/>
                <wp:docPr id="107" name="Groupe 107"/>
                <wp:cNvGraphicFramePr/>
                <a:graphic xmlns:a="http://schemas.openxmlformats.org/drawingml/2006/main">
                  <a:graphicData uri="http://schemas.microsoft.com/office/word/2010/wordprocessingGroup">
                    <wpg:wgp>
                      <wpg:cNvGrpSpPr/>
                      <wpg:grpSpPr>
                        <a:xfrm>
                          <a:off x="0" y="0"/>
                          <a:ext cx="5158740" cy="1264920"/>
                          <a:chOff x="0" y="0"/>
                          <a:chExt cx="4511040" cy="1188085"/>
                        </a:xfrm>
                      </wpg:grpSpPr>
                      <wpg:grpSp>
                        <wpg:cNvPr id="106" name="Groupe 106"/>
                        <wpg:cNvGrpSpPr/>
                        <wpg:grpSpPr>
                          <a:xfrm>
                            <a:off x="0" y="0"/>
                            <a:ext cx="4511040" cy="1188085"/>
                            <a:chOff x="0" y="0"/>
                            <a:chExt cx="4511040" cy="1188085"/>
                          </a:xfrm>
                        </wpg:grpSpPr>
                        <wpg:grpSp>
                          <wpg:cNvPr id="57" name="Groupe 57"/>
                          <wpg:cNvGrpSpPr/>
                          <wpg:grpSpPr>
                            <a:xfrm>
                              <a:off x="0" y="0"/>
                              <a:ext cx="4511040" cy="1188085"/>
                              <a:chOff x="-121920" y="579120"/>
                              <a:chExt cx="4511040" cy="1234585"/>
                            </a:xfrm>
                          </wpg:grpSpPr>
                          <wpg:grpSp>
                            <wpg:cNvPr id="39" name="Groupe 39"/>
                            <wpg:cNvGrpSpPr/>
                            <wpg:grpSpPr>
                              <a:xfrm>
                                <a:off x="-121920" y="579120"/>
                                <a:ext cx="1905000" cy="883920"/>
                                <a:chOff x="-121920" y="0"/>
                                <a:chExt cx="1905000" cy="883920"/>
                              </a:xfrm>
                            </wpg:grpSpPr>
                            <pic:pic xmlns:pic="http://schemas.openxmlformats.org/drawingml/2006/picture">
                              <pic:nvPicPr>
                                <pic:cNvPr id="1" name="Graphique 1" descr="Nuage"/>
                                <pic:cNvPicPr>
                                  <a:picLocks noChangeAspect="1"/>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121920" y="0"/>
                                  <a:ext cx="883920" cy="883920"/>
                                </a:xfrm>
                                <a:prstGeom prst="rect">
                                  <a:avLst/>
                                </a:prstGeom>
                              </pic:spPr>
                            </pic:pic>
                            <pic:pic xmlns:pic="http://schemas.openxmlformats.org/drawingml/2006/picture">
                              <pic:nvPicPr>
                                <pic:cNvPr id="2" name="Graphique 2" descr="Onde sonore"/>
                                <pic:cNvPicPr>
                                  <a:picLocks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1356360" y="220132"/>
                                  <a:ext cx="426720" cy="426720"/>
                                </a:xfrm>
                                <a:prstGeom prst="rect">
                                  <a:avLst/>
                                </a:prstGeom>
                              </pic:spPr>
                            </pic:pic>
                          </wpg:grpSp>
                          <pic:pic xmlns:pic="http://schemas.openxmlformats.org/drawingml/2006/picture">
                            <pic:nvPicPr>
                              <pic:cNvPr id="4" name="Graphique 4" descr="Cerveau dans une tête"/>
                              <pic:cNvPicPr>
                                <a:picLocks noChangeAspect="1"/>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3543300" y="622372"/>
                                <a:ext cx="502920" cy="502920"/>
                              </a:xfrm>
                              <a:prstGeom prst="rect">
                                <a:avLst/>
                              </a:prstGeom>
                            </pic:spPr>
                          </pic:pic>
                          <wps:wsp>
                            <wps:cNvPr id="41" name="Connecteur droit avec flèche 41"/>
                            <wps:cNvCnPr/>
                            <wps:spPr>
                              <a:xfrm flipV="1">
                                <a:off x="1836420" y="1023487"/>
                                <a:ext cx="495300" cy="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50" name="Groupe 50"/>
                            <wpg:cNvGrpSpPr/>
                            <wpg:grpSpPr>
                              <a:xfrm>
                                <a:off x="990599" y="913914"/>
                                <a:ext cx="184574" cy="224255"/>
                                <a:chOff x="-203620" y="-735188"/>
                                <a:chExt cx="379402" cy="385928"/>
                              </a:xfrm>
                            </wpg:grpSpPr>
                            <wps:wsp>
                              <wps:cNvPr id="48" name="Rectangle 48"/>
                              <wps:cNvSpPr/>
                              <wps:spPr>
                                <a:xfrm>
                                  <a:off x="-46144" y="-735188"/>
                                  <a:ext cx="74000" cy="385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rot="16200000">
                                  <a:off x="-54762" y="-720273"/>
                                  <a:ext cx="81685" cy="379402"/>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1" name="Zone de texte 51"/>
                            <wps:cNvSpPr txBox="1"/>
                            <wps:spPr>
                              <a:xfrm>
                                <a:off x="2308860" y="1257445"/>
                                <a:ext cx="1074420" cy="443685"/>
                              </a:xfrm>
                              <a:prstGeom prst="rect">
                                <a:avLst/>
                              </a:prstGeom>
                              <a:noFill/>
                              <a:ln w="6350">
                                <a:noFill/>
                              </a:ln>
                            </wps:spPr>
                            <wps:txbx>
                              <w:txbxContent>
                                <w:p w14:paraId="0E123E54" w14:textId="6F9675FB" w:rsidR="00811230" w:rsidRPr="00312856" w:rsidRDefault="00811230">
                                  <w:pPr>
                                    <w:rPr>
                                      <w:sz w:val="18"/>
                                      <w:szCs w:val="18"/>
                                    </w:rPr>
                                  </w:pPr>
                                  <w:r>
                                    <w:rPr>
                                      <w:sz w:val="18"/>
                                      <w:szCs w:val="18"/>
                                    </w:rPr>
                                    <w:t xml:space="preserve">BDD </w:t>
                                  </w:r>
                                  <w:r w:rsidRPr="00312856">
                                    <w:rPr>
                                      <w:sz w:val="18"/>
                                      <w:szCs w:val="18"/>
                                    </w:rPr>
                                    <w:t>Image bruitée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Zone de texte 52"/>
                            <wps:cNvSpPr txBox="1"/>
                            <wps:spPr>
                              <a:xfrm>
                                <a:off x="-15240" y="1257445"/>
                                <a:ext cx="861060" cy="411480"/>
                              </a:xfrm>
                              <a:prstGeom prst="rect">
                                <a:avLst/>
                              </a:prstGeom>
                              <a:noFill/>
                              <a:ln w="6350">
                                <a:noFill/>
                              </a:ln>
                            </wps:spPr>
                            <wps:txbx>
                              <w:txbxContent>
                                <w:p w14:paraId="22B122D4" w14:textId="4A9E5766" w:rsidR="00811230" w:rsidRPr="00312856" w:rsidRDefault="00811230" w:rsidP="00312856">
                                  <w:pPr>
                                    <w:rPr>
                                      <w:sz w:val="18"/>
                                      <w:szCs w:val="18"/>
                                    </w:rPr>
                                  </w:pPr>
                                  <w:r w:rsidRPr="00312856">
                                    <w:rPr>
                                      <w:sz w:val="18"/>
                                      <w:szCs w:val="18"/>
                                    </w:rPr>
                                    <w:t xml:space="preserve">Image </w:t>
                                  </w:r>
                                  <w:r>
                                    <w:rPr>
                                      <w:sz w:val="18"/>
                                      <w:szCs w:val="18"/>
                                    </w:rPr>
                                    <w:t xml:space="preserve">non </w:t>
                                  </w:r>
                                  <w:r w:rsidRPr="00312856">
                                    <w:rPr>
                                      <w:sz w:val="18"/>
                                      <w:szCs w:val="18"/>
                                    </w:rPr>
                                    <w:t>bruitée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Zone de texte 55"/>
                            <wps:cNvSpPr txBox="1"/>
                            <wps:spPr>
                              <a:xfrm>
                                <a:off x="3406140" y="1257445"/>
                                <a:ext cx="982980" cy="556260"/>
                              </a:xfrm>
                              <a:prstGeom prst="rect">
                                <a:avLst/>
                              </a:prstGeom>
                              <a:noFill/>
                              <a:ln w="6350">
                                <a:noFill/>
                              </a:ln>
                            </wps:spPr>
                            <wps:txbx>
                              <w:txbxContent>
                                <w:p w14:paraId="6DC2B2A9" w14:textId="12F9BFA0" w:rsidR="00811230" w:rsidRPr="00312856" w:rsidRDefault="00811230" w:rsidP="00A05743">
                                  <w:pPr>
                                    <w:rPr>
                                      <w:sz w:val="18"/>
                                      <w:szCs w:val="18"/>
                                    </w:rPr>
                                  </w:pPr>
                                  <w:r>
                                    <w:rPr>
                                      <w:sz w:val="18"/>
                                      <w:szCs w:val="18"/>
                                    </w:rPr>
                                    <w:t>Classification du nuage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Zone de texte 56"/>
                            <wps:cNvSpPr txBox="1"/>
                            <wps:spPr>
                              <a:xfrm>
                                <a:off x="1752600" y="799252"/>
                                <a:ext cx="815340" cy="205740"/>
                              </a:xfrm>
                              <a:prstGeom prst="rect">
                                <a:avLst/>
                              </a:prstGeom>
                              <a:noFill/>
                              <a:ln w="6350">
                                <a:noFill/>
                              </a:ln>
                            </wps:spPr>
                            <wps:txbx>
                              <w:txbxContent>
                                <w:p w14:paraId="5C3BF43E" w14:textId="3BE9CA11" w:rsidR="00811230" w:rsidRPr="00312856" w:rsidRDefault="00811230" w:rsidP="00A05743">
                                  <w:pPr>
                                    <w:rPr>
                                      <w:sz w:val="18"/>
                                      <w:szCs w:val="18"/>
                                    </w:rPr>
                                  </w:pPr>
                                  <w:r>
                                    <w:rPr>
                                      <w:sz w:val="18"/>
                                      <w:szCs w:val="18"/>
                                    </w:rPr>
                                    <w:t>Bruitage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98" name="Graphique 98" descr="Zoomer en avant contour"/>
                            <pic:cNvPicPr>
                              <a:picLocks noChangeAspect="1"/>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1348740" y="525780"/>
                              <a:ext cx="160020" cy="160020"/>
                            </a:xfrm>
                            <a:prstGeom prst="rect">
                              <a:avLst/>
                            </a:prstGeom>
                          </pic:spPr>
                        </pic:pic>
                        <pic:pic xmlns:pic="http://schemas.openxmlformats.org/drawingml/2006/picture">
                          <pic:nvPicPr>
                            <pic:cNvPr id="99" name="Graphique 99" descr="Retour contour"/>
                            <pic:cNvPicPr>
                              <a:picLocks noChangeAspect="1"/>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rot="10800000" flipV="1">
                              <a:off x="1623060" y="670560"/>
                              <a:ext cx="121920" cy="121920"/>
                            </a:xfrm>
                            <a:prstGeom prst="rect">
                              <a:avLst/>
                            </a:prstGeom>
                          </pic:spPr>
                        </pic:pic>
                        <pic:pic xmlns:pic="http://schemas.openxmlformats.org/drawingml/2006/picture">
                          <pic:nvPicPr>
                            <pic:cNvPr id="100" name="Graphique 100" descr="Bulles contour"/>
                            <pic:cNvPicPr>
                              <a:picLocks noChangeAspect="1"/>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1310640" y="137160"/>
                              <a:ext cx="160020" cy="160020"/>
                            </a:xfrm>
                            <a:prstGeom prst="rect">
                              <a:avLst/>
                            </a:prstGeom>
                          </pic:spPr>
                        </pic:pic>
                        <pic:pic xmlns:pic="http://schemas.openxmlformats.org/drawingml/2006/picture">
                          <pic:nvPicPr>
                            <pic:cNvPr id="101" name="Graphique 101" descr="Sel et poivre contour"/>
                            <pic:cNvPicPr>
                              <a:picLocks noChangeAspect="1"/>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1584960" y="45720"/>
                              <a:ext cx="121920" cy="121920"/>
                            </a:xfrm>
                            <a:prstGeom prst="rect">
                              <a:avLst/>
                            </a:prstGeom>
                          </pic:spPr>
                        </pic:pic>
                        <pic:pic xmlns:pic="http://schemas.openxmlformats.org/drawingml/2006/picture">
                          <pic:nvPicPr>
                            <pic:cNvPr id="102" name="Graphique 102" descr="Faible (soleil réduit) contour"/>
                            <pic:cNvPicPr>
                              <a:picLocks noChangeAspect="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1844040" y="541020"/>
                              <a:ext cx="129540" cy="129540"/>
                            </a:xfrm>
                            <a:prstGeom prst="rect">
                              <a:avLst/>
                            </a:prstGeom>
                          </pic:spPr>
                        </pic:pic>
                      </wpg:grpSp>
                      <pic:pic xmlns:pic="http://schemas.openxmlformats.org/drawingml/2006/picture">
                        <pic:nvPicPr>
                          <pic:cNvPr id="103" name="Graphique 103" descr="Savon contour"/>
                          <pic:cNvPicPr>
                            <a:picLocks noChangeAspect="1"/>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1813560" y="144780"/>
                            <a:ext cx="129540" cy="129540"/>
                          </a:xfrm>
                          <a:prstGeom prst="rect">
                            <a:avLst/>
                          </a:prstGeom>
                        </pic:spPr>
                      </pic:pic>
                      <pic:pic xmlns:pic="http://schemas.openxmlformats.org/drawingml/2006/picture">
                        <pic:nvPicPr>
                          <pic:cNvPr id="104" name="Graphique 104" descr="Base de données contour"/>
                          <pic:cNvPicPr>
                            <a:picLocks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2423160" y="99060"/>
                            <a:ext cx="586740" cy="586740"/>
                          </a:xfrm>
                          <a:prstGeom prst="rect">
                            <a:avLst/>
                          </a:prstGeom>
                        </pic:spPr>
                      </pic:pic>
                      <wps:wsp>
                        <wps:cNvPr id="105" name="Connecteur droit avec flèche 105"/>
                        <wps:cNvCnPr/>
                        <wps:spPr>
                          <a:xfrm flipV="1">
                            <a:off x="2979420" y="426720"/>
                            <a:ext cx="495300" cy="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6ECE1D7" id="Groupe 107" o:spid="_x0000_s1026" style="position:absolute;left:0;text-align:left;margin-left:0;margin-top:14.8pt;width:406.2pt;height:99.6pt;z-index:251799040;mso-position-horizontal:center;mso-position-horizontal-relative:margin;mso-width-relative:margin;mso-height-relative:margin" coordsize="45110,11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">
                <v:group id="Groupe 106" o:spid="_x0000_s1027" style="position:absolute;width:45110;height:11880" coordsize="45110,1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group id="Groupe 57" o:spid="_x0000_s1028" style="position:absolute;width:45110;height:11880" coordorigin="-1219,5791" coordsize="45110,12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group id="Groupe 39" o:spid="_x0000_s1029" style="position:absolute;left:-1219;top:5791;width:19049;height:8839" coordorigin="-1219" coordsize="19050,8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Graphique 1" o:spid="_x0000_s1030" type="#_x0000_t75" alt="Nuage" style="position:absolute;left:-1219;width:8839;height:8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">
                        <v:imagedata r:id="rId56" o:title="Nuage"/>
                      </v:shape>
                      <v:shape id="Graphique 2" o:spid="_x0000_s1031" type="#_x0000_t75" alt="Onde sonore" style="position:absolute;left:13563;top:2201;width:4267;height:4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">
                        <v:imagedata r:id="rId57" o:title="Onde sonore"/>
                      </v:shape>
                    </v:group>
                    <v:shape id="Graphique 4" o:spid="_x0000_s1032" type="#_x0000_t75" alt="Cerveau dans une tête" style="position:absolute;left:35433;top:6223;width:5029;height: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">
                      <v:imagedata r:id="rId58" o:title="Cerveau dans une tête"/>
                    </v:shape>
                    <v:shapetype id="_x0000_t32" coordsize="21600,21600" o:spt="32" o:oned="t" path="m,l21600,21600e" filled="f">
                      <v:path arrowok="t" fillok="f" o:connecttype="none"/>
                      <o:lock v:ext="edit" shapetype="t"/>
                    </v:shapetype>
                    <v:shape id="Connecteur droit avec flèche 41" o:spid="_x0000_s1033" type="#_x0000_t32" style="position:absolute;left:18364;top:10234;width:4953;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" strokecolor="black [3200]" strokeweight=".5pt">
                      <v:stroke endarrow="block" joinstyle="miter"/>
                    </v:shape>
                    <v:group id="Groupe 50" o:spid="_x0000_s1034" style="position:absolute;left:9905;top:9139;width:1846;height:2242" coordorigin="-2036,-7351" coordsize="3794,3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rect id="Rectangle 48" o:spid="_x0000_s1035" style="position:absolute;left:-461;top:-7351;width:739;height:3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" fillcolor="black [3200]" strokecolor="black [1600]" strokeweight="1pt"/>
                      <v:rect id="Rectangle 49" o:spid="_x0000_s1036" style="position:absolute;left:-548;top:-7202;width:817;height:379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" fillcolor="black [3200]" strokecolor="black [1600]" strokeweight="1pt"/>
                    </v:group>
                    <v:shapetype id="_x0000_t202" coordsize="21600,21600" o:spt="202" path="m,l,21600r21600,l21600,xe">
                      <v:stroke joinstyle="miter"/>
                      <v:path gradientshapeok="t" o:connecttype="rect"/>
                    </v:shapetype>
                    <v:shape id="Zone de texte 51" o:spid="_x0000_s1037" type="#_x0000_t202" style="position:absolute;left:23088;top:12574;width:10744;height:4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" filled="f" stroked="f" strokeweight=".5pt">
                      <v:textbox>
                        <w:txbxContent>
                          <w:p w14:paraId="0E123E54" w14:textId="6F9675FB" w:rsidR="00811230" w:rsidRPr="00312856" w:rsidRDefault="00811230">
                            <w:pPr>
                              <w:rPr>
                                <w:sz w:val="18"/>
                                <w:szCs w:val="18"/>
                              </w:rPr>
                            </w:pPr>
                            <w:r>
                              <w:rPr>
                                <w:sz w:val="18"/>
                                <w:szCs w:val="18"/>
                              </w:rPr>
                              <w:t xml:space="preserve">BDD </w:t>
                            </w:r>
                            <w:r w:rsidRPr="00312856">
                              <w:rPr>
                                <w:sz w:val="18"/>
                                <w:szCs w:val="18"/>
                              </w:rPr>
                              <w:t>Image bruitée</w:t>
                            </w:r>
                          </w:p>
                        </w:txbxContent>
                      </v:textbox>
                    </v:shape>
                    <v:shape id="Zone de texte 52" o:spid="_x0000_s1038" type="#_x0000_t202" style="position:absolute;left:-152;top:12574;width:8610;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" filled="f" stroked="f" strokeweight=".5pt">
                      <v:textbox>
                        <w:txbxContent>
                          <w:p w14:paraId="22B122D4" w14:textId="4A9E5766" w:rsidR="00811230" w:rsidRPr="00312856" w:rsidRDefault="00811230" w:rsidP="00312856">
                            <w:pPr>
                              <w:rPr>
                                <w:sz w:val="18"/>
                                <w:szCs w:val="18"/>
                              </w:rPr>
                            </w:pPr>
                            <w:r w:rsidRPr="00312856">
                              <w:rPr>
                                <w:sz w:val="18"/>
                                <w:szCs w:val="18"/>
                              </w:rPr>
                              <w:t xml:space="preserve">Image </w:t>
                            </w:r>
                            <w:r>
                              <w:rPr>
                                <w:sz w:val="18"/>
                                <w:szCs w:val="18"/>
                              </w:rPr>
                              <w:t xml:space="preserve">non </w:t>
                            </w:r>
                            <w:r w:rsidRPr="00312856">
                              <w:rPr>
                                <w:sz w:val="18"/>
                                <w:szCs w:val="18"/>
                              </w:rPr>
                              <w:t>bruitée</w:t>
                            </w:r>
                          </w:p>
                        </w:txbxContent>
                      </v:textbox>
                    </v:shape>
                    <v:shape id="Zone de texte 55" o:spid="_x0000_s1039" type="#_x0000_t202" style="position:absolute;left:34061;top:12574;width:9830;height:5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" filled="f" stroked="f" strokeweight=".5pt">
                      <v:textbox>
                        <w:txbxContent>
                          <w:p w14:paraId="6DC2B2A9" w14:textId="12F9BFA0" w:rsidR="00811230" w:rsidRPr="00312856" w:rsidRDefault="00811230" w:rsidP="00A05743">
                            <w:pPr>
                              <w:rPr>
                                <w:sz w:val="18"/>
                                <w:szCs w:val="18"/>
                              </w:rPr>
                            </w:pPr>
                            <w:r>
                              <w:rPr>
                                <w:sz w:val="18"/>
                                <w:szCs w:val="18"/>
                              </w:rPr>
                              <w:t>Classification du nuage</w:t>
                            </w:r>
                          </w:p>
                        </w:txbxContent>
                      </v:textbox>
                    </v:shape>
                    <v:shape id="Zone de texte 56" o:spid="_x0000_s1040" type="#_x0000_t202" style="position:absolute;left:17526;top:7992;width:815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" filled="f" stroked="f" strokeweight=".5pt">
                      <v:textbox>
                        <w:txbxContent>
                          <w:p w14:paraId="5C3BF43E" w14:textId="3BE9CA11" w:rsidR="00811230" w:rsidRPr="00312856" w:rsidRDefault="00811230" w:rsidP="00A05743">
                            <w:pPr>
                              <w:rPr>
                                <w:sz w:val="18"/>
                                <w:szCs w:val="18"/>
                              </w:rPr>
                            </w:pPr>
                            <w:r>
                              <w:rPr>
                                <w:sz w:val="18"/>
                                <w:szCs w:val="18"/>
                              </w:rPr>
                              <w:t>Bruitage</w:t>
                            </w:r>
                          </w:p>
                        </w:txbxContent>
                      </v:textbox>
                    </v:shape>
                  </v:group>
                  <v:shape id="Graphique 98" o:spid="_x0000_s1041" type="#_x0000_t75" alt="Zoomer en avant contour" style="position:absolute;left:13487;top:5257;width:1600;height:1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">
                    <v:imagedata r:id="rId59" o:title="Zoomer en avant contour"/>
                  </v:shape>
                  <v:shape id="Graphique 99" o:spid="_x0000_s1042" type="#_x0000_t75" alt="Retour contour" style="position:absolute;left:16230;top:6705;width:1219;height:1219;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">
                    <v:imagedata r:id="rId60" o:title="Retour contour"/>
                  </v:shape>
                  <v:shape id="Graphique 100" o:spid="_x0000_s1043" type="#_x0000_t75" alt="Bulles contour" style="position:absolute;left:13106;top:1371;width:1600;height: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">
                    <v:imagedata r:id="rId61" o:title="Bulles contour"/>
                  </v:shape>
                  <v:shape id="Graphique 101" o:spid="_x0000_s1044" type="#_x0000_t75" alt="Sel et poivre contour" style="position:absolute;left:15849;top:457;width:1219;height:1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">
                    <v:imagedata r:id="rId62" o:title="Sel et poivre contour"/>
                  </v:shape>
                  <v:shape id="Graphique 102" o:spid="_x0000_s1045" type="#_x0000_t75" alt="Faible (soleil réduit) contour" style="position:absolute;left:18440;top:5410;width:1295;height: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">
                    <v:imagedata r:id="rId63" o:title="Faible (soleil réduit) contour"/>
                  </v:shape>
                </v:group>
                <v:shape id="Graphique 103" o:spid="_x0000_s1046" type="#_x0000_t75" alt="Savon contour" style="position:absolute;left:18135;top:1447;width:1296;height:1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">
                  <v:imagedata r:id="rId64" o:title="Savon contour"/>
                </v:shape>
                <v:shape id="Graphique 104" o:spid="_x0000_s1047" type="#_x0000_t75" alt="Base de données contour" style="position:absolute;left:24231;top:990;width:5868;height:5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">
                  <v:imagedata r:id="rId65" o:title="Base de données contour"/>
                </v:shape>
                <v:shape id="Connecteur droit avec flèche 105" o:spid="_x0000_s1048" type="#_x0000_t32" style="position:absolute;left:29794;top:4267;width:4953;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" strokecolor="black [3200]" strokeweight=".5pt">
                  <v:stroke endarrow="block" joinstyle="miter"/>
                </v:shape>
                <w10:wrap anchorx="margin"/>
              </v:group>
            </w:pict>
          </mc:Fallback>
        </mc:AlternateContent>
      </w:r>
    </w:p>
    <w:p w14:paraId="0D53134B" w14:textId="57E8E919" w:rsidR="00FA5A4F" w:rsidRDefault="00FA5A4F" w:rsidP="002C5087">
      <w:pPr>
        <w:jc w:val="both"/>
        <w:rPr>
          <w:rFonts w:cstheme="minorHAnsi"/>
          <w:iCs/>
        </w:rPr>
      </w:pPr>
    </w:p>
    <w:p w14:paraId="789367B0" w14:textId="5EF600F1" w:rsidR="00FA5A4F" w:rsidRDefault="00FA5A4F" w:rsidP="002C5087">
      <w:pPr>
        <w:jc w:val="both"/>
        <w:rPr>
          <w:rFonts w:cstheme="minorHAnsi"/>
          <w:iCs/>
        </w:rPr>
      </w:pPr>
    </w:p>
    <w:p w14:paraId="22A4ACAD" w14:textId="77777777" w:rsidR="00FA5A4F" w:rsidRDefault="00FA5A4F" w:rsidP="002C5087">
      <w:pPr>
        <w:jc w:val="both"/>
        <w:rPr>
          <w:rFonts w:cstheme="minorHAnsi"/>
          <w:iCs/>
        </w:rPr>
      </w:pPr>
    </w:p>
    <w:p w14:paraId="531C14CA" w14:textId="13B3D63F" w:rsidR="00FA5A4F" w:rsidRDefault="00FA5A4F" w:rsidP="002C5087">
      <w:pPr>
        <w:jc w:val="both"/>
        <w:rPr>
          <w:rFonts w:cstheme="minorHAnsi"/>
          <w:iCs/>
        </w:rPr>
      </w:pPr>
    </w:p>
    <w:p w14:paraId="72B4B1B3" w14:textId="77777777" w:rsidR="008A28CF" w:rsidRDefault="008A28CF" w:rsidP="008A28CF">
      <w:pPr>
        <w:pStyle w:val="Lgende"/>
        <w:jc w:val="center"/>
      </w:pPr>
    </w:p>
    <w:p w14:paraId="442623ED" w14:textId="7D921A48" w:rsidR="008A28CF" w:rsidRDefault="008A28CF" w:rsidP="008A28CF">
      <w:pPr>
        <w:pStyle w:val="Lgende"/>
        <w:jc w:val="center"/>
      </w:pPr>
      <w:r>
        <w:t xml:space="preserve">Figure </w:t>
      </w:r>
      <w:fldSimple w:instr=" SEQ Figure \* ARABIC ">
        <w:r w:rsidR="00E52C3B">
          <w:rPr>
            <w:noProof/>
          </w:rPr>
          <w:t>1</w:t>
        </w:r>
      </w:fldSimple>
      <w:r>
        <w:t>: Architecture logique de la solution</w:t>
      </w:r>
    </w:p>
    <w:p w14:paraId="23196FE7" w14:textId="77777777" w:rsidR="008A28CF" w:rsidRDefault="008A28CF" w:rsidP="002C5087">
      <w:pPr>
        <w:jc w:val="both"/>
      </w:pPr>
    </w:p>
    <w:p w14:paraId="6CB073D3" w14:textId="5D936637" w:rsidR="0055506C" w:rsidRDefault="008A28CF" w:rsidP="002C5087">
      <w:pPr>
        <w:jc w:val="both"/>
        <w:rPr>
          <w:ins w:id="130" w:author="Jacques Courbier" w:date="2021-06-02T14:38:00Z"/>
        </w:rPr>
      </w:pPr>
      <w:r w:rsidRPr="00AC4169">
        <w:t>Notre système de classification de nuages permet de</w:t>
      </w:r>
      <w:del w:id="131" w:author="Jacques Courbier" w:date="2021-06-02T14:38:00Z">
        <w:r w:rsidRPr="00AC4169" w:rsidDel="0055506C">
          <w:delText xml:space="preserve"> </w:delText>
        </w:r>
      </w:del>
      <w:ins w:id="132" w:author="Jacques Courbier" w:date="2021-06-02T14:38:00Z">
        <w:r w:rsidR="0055506C">
          <w:t> :</w:t>
        </w:r>
      </w:ins>
    </w:p>
    <w:p w14:paraId="7803BE10" w14:textId="768743A6" w:rsidR="0055506C" w:rsidRDefault="0055506C">
      <w:pPr>
        <w:pStyle w:val="Paragraphedeliste"/>
        <w:numPr>
          <w:ilvl w:val="0"/>
          <w:numId w:val="26"/>
        </w:numPr>
        <w:rPr>
          <w:ins w:id="133" w:author="Jacques Courbier" w:date="2021-06-02T14:38:00Z"/>
        </w:rPr>
        <w:pPrChange w:id="134" w:author="Jacques Courbier" w:date="2021-06-02T14:39:00Z">
          <w:pPr>
            <w:jc w:val="both"/>
          </w:pPr>
        </w:pPrChange>
      </w:pPr>
      <w:ins w:id="135" w:author="Jacques Courbier" w:date="2021-06-02T14:39:00Z">
        <w:r>
          <w:t>R</w:t>
        </w:r>
      </w:ins>
      <w:del w:id="136" w:author="Jacques Courbier" w:date="2021-06-02T14:39:00Z">
        <w:r w:rsidR="008A28CF" w:rsidRPr="00AC4169" w:rsidDel="0055506C">
          <w:delText>r</w:delText>
        </w:r>
      </w:del>
      <w:r w:rsidR="008A28CF" w:rsidRPr="00AC4169">
        <w:t xml:space="preserve">econnaître les différents types de nuages sur des images nettes </w:t>
      </w:r>
      <w:r w:rsidR="008A28CF">
        <w:t xml:space="preserve">et bruitées </w:t>
      </w:r>
      <w:r w:rsidR="008A28CF" w:rsidRPr="00AC4169">
        <w:t xml:space="preserve">prise depuis le sol. </w:t>
      </w:r>
      <w:del w:id="137" w:author="Jacques Courbier" w:date="2021-06-02T14:39:00Z">
        <w:r w:rsidR="008A28CF" w:rsidRPr="00AC4169" w:rsidDel="0055506C">
          <w:delText xml:space="preserve">En plus </w:delText>
        </w:r>
      </w:del>
    </w:p>
    <w:p w14:paraId="4BB2CAA4" w14:textId="3E3B2FF1" w:rsidR="00FA5A4F" w:rsidRPr="0055506C" w:rsidRDefault="0055506C">
      <w:pPr>
        <w:pStyle w:val="Paragraphedeliste"/>
        <w:numPr>
          <w:ilvl w:val="0"/>
          <w:numId w:val="26"/>
        </w:numPr>
        <w:rPr>
          <w:rFonts w:cstheme="minorHAnsi"/>
          <w:iCs/>
        </w:rPr>
        <w:pPrChange w:id="138" w:author="Jacques Courbier" w:date="2021-06-02T14:39:00Z">
          <w:pPr>
            <w:jc w:val="both"/>
          </w:pPr>
        </w:pPrChange>
      </w:pPr>
      <w:ins w:id="139" w:author="Jacques Courbier" w:date="2021-06-02T14:39:00Z">
        <w:r>
          <w:t>D</w:t>
        </w:r>
      </w:ins>
      <w:del w:id="140" w:author="Jacques Courbier" w:date="2021-06-02T14:39:00Z">
        <w:r w:rsidR="008A28CF" w:rsidRPr="00AC4169" w:rsidDel="0055506C">
          <w:delText>d</w:delText>
        </w:r>
      </w:del>
      <w:r w:rsidR="008A28CF" w:rsidRPr="00AC4169">
        <w:t xml:space="preserve">e reconnaître les traînées de condensation, le modèle est capable de reconnaître ces nuages </w:t>
      </w:r>
      <w:r w:rsidR="008A28CF" w:rsidRPr="0055506C">
        <w:rPr>
          <w:b/>
          <w:bCs/>
        </w:rPr>
        <w:t>même sur des photos peu lumineuse, orientés dans le mauvais sens, décalés, étirés</w:t>
      </w:r>
      <w:r w:rsidR="008A28CF" w:rsidRPr="00AC4169">
        <w:t>. C’est ce qui le rend performant et robuste.</w:t>
      </w:r>
    </w:p>
    <w:p w14:paraId="01127CE7" w14:textId="77777777" w:rsidR="00E27ABE" w:rsidRDefault="00E27ABE" w:rsidP="002C5087">
      <w:pPr>
        <w:jc w:val="both"/>
        <w:rPr>
          <w:ins w:id="141" w:author="Jacques Courbier" w:date="2021-06-02T14:39:00Z"/>
          <w:rFonts w:cstheme="minorHAnsi"/>
          <w:iCs/>
        </w:rPr>
      </w:pPr>
      <w:bookmarkStart w:id="142" w:name="_Toc519607550"/>
    </w:p>
    <w:p w14:paraId="3E45D2A9" w14:textId="19021CAB" w:rsidR="00C170A9" w:rsidRDefault="00E27ABE" w:rsidP="002C5087">
      <w:pPr>
        <w:jc w:val="both"/>
        <w:rPr>
          <w:rFonts w:cstheme="minorHAnsi"/>
          <w:iCs/>
        </w:rPr>
      </w:pPr>
      <w:r w:rsidRPr="006029C8">
        <w:rPr>
          <w:noProof/>
        </w:rPr>
        <mc:AlternateContent>
          <mc:Choice Requires="wpg">
            <w:drawing>
              <wp:anchor distT="0" distB="0" distL="114300" distR="114300" simplePos="0" relativeHeight="251521536" behindDoc="0" locked="0" layoutInCell="1" allowOverlap="1" wp14:anchorId="096465B2" wp14:editId="7A310260">
                <wp:simplePos x="0" y="0"/>
                <wp:positionH relativeFrom="leftMargin">
                  <wp:posOffset>405130</wp:posOffset>
                </wp:positionH>
                <wp:positionV relativeFrom="paragraph">
                  <wp:posOffset>343114</wp:posOffset>
                </wp:positionV>
                <wp:extent cx="468000" cy="511200"/>
                <wp:effectExtent l="0" t="0" r="27305" b="22225"/>
                <wp:wrapNone/>
                <wp:docPr id="32" name="Groupe 48"/>
                <wp:cNvGraphicFramePr/>
                <a:graphic xmlns:a="http://schemas.openxmlformats.org/drawingml/2006/main">
                  <a:graphicData uri="http://schemas.microsoft.com/office/word/2010/wordprocessingGroup">
                    <wpg:wgp>
                      <wpg:cNvGrpSpPr/>
                      <wpg:grpSpPr>
                        <a:xfrm>
                          <a:off x="0" y="0"/>
                          <a:ext cx="468000" cy="511200"/>
                          <a:chOff x="0" y="0"/>
                          <a:chExt cx="472198" cy="508975"/>
                        </a:xfrm>
                      </wpg:grpSpPr>
                      <wpg:grpSp>
                        <wpg:cNvPr id="33" name="Groupe 33"/>
                        <wpg:cNvGrpSpPr/>
                        <wpg:grpSpPr>
                          <a:xfrm>
                            <a:off x="1" y="36778"/>
                            <a:ext cx="472197" cy="472197"/>
                            <a:chOff x="1" y="36778"/>
                            <a:chExt cx="722186" cy="722186"/>
                          </a:xfrm>
                        </wpg:grpSpPr>
                        <wps:wsp>
                          <wps:cNvPr id="34" name="Ellipse 34"/>
                          <wps:cNvSpPr/>
                          <wps:spPr>
                            <a:xfrm>
                              <a:off x="1" y="36778"/>
                              <a:ext cx="722186" cy="722186"/>
                            </a:xfrm>
                            <a:prstGeom prst="ellipse">
                              <a:avLst/>
                            </a:prstGeom>
                            <a:solidFill>
                              <a:srgbClr val="533473"/>
                            </a:solidFill>
                            <a:ln>
                              <a:solidFill>
                                <a:srgbClr val="533473"/>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5" name="Ellipse 35"/>
                          <wps:cNvSpPr/>
                          <wps:spPr>
                            <a:xfrm>
                              <a:off x="56251" y="93028"/>
                              <a:ext cx="609686" cy="609686"/>
                            </a:xfrm>
                            <a:prstGeom prst="ellipse">
                              <a:avLst/>
                            </a:prstGeom>
                            <a:solidFill>
                              <a:schemeClr val="bg1"/>
                            </a:solidFill>
                            <a:ln>
                              <a:solidFill>
                                <a:srgbClr val="533473"/>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36" name="Graphique 47" descr="Programmeur"/>
                          <pic:cNvPicPr>
                            <a:picLocks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472197" cy="47219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B3F78CF" id="Groupe 48" o:spid="_x0000_s1026" style="position:absolute;margin-left:31.9pt;margin-top:27pt;width:36.85pt;height:40.25pt;z-index:251521536;mso-position-horizontal-relative:left-margin-area;mso-width-relative:margin;mso-height-relative:margin" coordsize="472198,508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">
                <v:group id="Groupe 33" o:spid="_x0000_s1027" style="position:absolute;left:1;top:36778;width:472197;height:472197" coordorigin=",367" coordsize="7221,7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oval id="Ellipse 34" o:spid="_x0000_s1028" style="position:absolute;top:367;width:7221;height:7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" fillcolor="#533473" strokecolor="#533473" strokeweight="1pt">
                    <v:stroke joinstyle="miter"/>
                  </v:oval>
                  <v:oval id="Ellipse 35" o:spid="_x0000_s1029" style="position:absolute;left:562;top:930;width:6097;height:6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" fillcolor="white [3212]" strokecolor="#533473" strokeweight="1pt">
                    <v:stroke joinstyle="miter"/>
                  </v:oval>
                </v:group>
                <v:shape id="Graphique 47" o:spid="_x0000_s1030" type="#_x0000_t75" alt="Programmeur" style="position:absolute;width:472197;height:472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">
                  <v:imagedata r:id="rId68" o:title="Programmeur"/>
                </v:shape>
                <w10:wrap anchorx="margin"/>
              </v:group>
            </w:pict>
          </mc:Fallback>
        </mc:AlternateContent>
      </w:r>
    </w:p>
    <w:p w14:paraId="4BD894F7" w14:textId="2404BCB3" w:rsidR="00642112" w:rsidRPr="003148AC" w:rsidRDefault="00642112" w:rsidP="006029C8">
      <w:pPr>
        <w:pStyle w:val="Titre2"/>
      </w:pPr>
      <w:commentRangeStart w:id="143"/>
      <w:commentRangeStart w:id="144"/>
      <w:commentRangeStart w:id="145"/>
      <w:commentRangeStart w:id="146"/>
      <w:commentRangeStart w:id="147"/>
      <w:r w:rsidRPr="003148AC">
        <w:t>Description de la démarche suivie et des travaux réalisés</w:t>
      </w:r>
      <w:bookmarkEnd w:id="142"/>
      <w:commentRangeEnd w:id="143"/>
      <w:r w:rsidR="00FA1BC3">
        <w:rPr>
          <w:rStyle w:val="Marquedecommentaire"/>
          <w:rFonts w:ascii="Rockwell" w:eastAsiaTheme="minorEastAsia" w:hAnsi="Rockwell" w:cstheme="minorBidi"/>
          <w:b w:val="0"/>
          <w:bCs w:val="0"/>
          <w:smallCaps w:val="0"/>
          <w:color w:val="auto"/>
        </w:rPr>
        <w:commentReference w:id="143"/>
      </w:r>
      <w:commentRangeEnd w:id="144"/>
      <w:r w:rsidR="00C170A9">
        <w:rPr>
          <w:rStyle w:val="Marquedecommentaire"/>
          <w:rFonts w:ascii="Rockwell" w:eastAsiaTheme="minorEastAsia" w:hAnsi="Rockwell" w:cstheme="minorBidi"/>
          <w:b w:val="0"/>
          <w:bCs w:val="0"/>
          <w:smallCaps w:val="0"/>
          <w:color w:val="auto"/>
        </w:rPr>
        <w:commentReference w:id="144"/>
      </w:r>
      <w:commentRangeEnd w:id="145"/>
      <w:r w:rsidR="00106736">
        <w:rPr>
          <w:rStyle w:val="Marquedecommentaire"/>
          <w:rFonts w:ascii="Rockwell" w:eastAsiaTheme="minorEastAsia" w:hAnsi="Rockwell" w:cstheme="minorBidi"/>
          <w:b w:val="0"/>
          <w:bCs w:val="0"/>
          <w:smallCaps w:val="0"/>
          <w:color w:val="auto"/>
        </w:rPr>
        <w:commentReference w:id="145"/>
      </w:r>
      <w:commentRangeEnd w:id="146"/>
      <w:r w:rsidR="00B74F5D">
        <w:rPr>
          <w:rStyle w:val="Marquedecommentaire"/>
          <w:rFonts w:ascii="Rockwell" w:eastAsiaTheme="minorEastAsia" w:hAnsi="Rockwell" w:cstheme="minorBidi"/>
          <w:b w:val="0"/>
          <w:bCs w:val="0"/>
          <w:smallCaps w:val="0"/>
          <w:color w:val="auto"/>
        </w:rPr>
        <w:commentReference w:id="146"/>
      </w:r>
      <w:commentRangeEnd w:id="147"/>
      <w:r w:rsidR="00CC73BE">
        <w:rPr>
          <w:rStyle w:val="Marquedecommentaire"/>
          <w:rFonts w:ascii="Rockwell" w:eastAsiaTheme="minorEastAsia" w:hAnsi="Rockwell" w:cstheme="minorBidi"/>
          <w:b w:val="0"/>
          <w:bCs w:val="0"/>
          <w:smallCaps w:val="0"/>
          <w:color w:val="auto"/>
        </w:rPr>
        <w:commentReference w:id="147"/>
      </w:r>
    </w:p>
    <w:p w14:paraId="2F4AA364" w14:textId="4D4E96E8" w:rsidR="00F404A0" w:rsidRDefault="00F404A0" w:rsidP="00F404A0">
      <w:pPr>
        <w:rPr>
          <w:rFonts w:asciiTheme="minorHAnsi" w:hAnsiTheme="minorHAnsi" w:cstheme="minorHAnsi"/>
        </w:rPr>
      </w:pPr>
    </w:p>
    <w:p w14:paraId="00BA42B9" w14:textId="636FD868" w:rsidR="00C11BEC" w:rsidRPr="00C11BEC" w:rsidRDefault="00C11BEC" w:rsidP="00413166">
      <w:pPr>
        <w:jc w:val="both"/>
        <w:rPr>
          <w:rFonts w:cstheme="minorHAnsi"/>
          <w:iCs/>
        </w:rPr>
      </w:pPr>
      <w:r w:rsidRPr="00C11BEC">
        <w:rPr>
          <w:rFonts w:cstheme="minorHAnsi"/>
          <w:iCs/>
        </w:rPr>
        <w:t xml:space="preserve">La construction de la solution se fera en plusieurs </w:t>
      </w:r>
      <w:ins w:id="148" w:author="Lucette Fagnon" w:date="2020-10-15T09:19:00Z">
        <w:r w:rsidR="00C170A9">
          <w:rPr>
            <w:rFonts w:cstheme="minorHAnsi"/>
            <w:iCs/>
          </w:rPr>
          <w:t>itérations</w:t>
        </w:r>
        <w:r w:rsidR="00C170A9" w:rsidRPr="00C11BEC">
          <w:rPr>
            <w:rFonts w:cstheme="minorHAnsi"/>
            <w:iCs/>
          </w:rPr>
          <w:t> </w:t>
        </w:r>
      </w:ins>
      <w:r w:rsidRPr="00C11BEC">
        <w:rPr>
          <w:rFonts w:cstheme="minorHAnsi"/>
          <w:iCs/>
        </w:rPr>
        <w:t>:</w:t>
      </w:r>
    </w:p>
    <w:p w14:paraId="500DEE05" w14:textId="03C4A4A3" w:rsidR="00B7409A" w:rsidRDefault="00C170A9" w:rsidP="00413166">
      <w:pPr>
        <w:pStyle w:val="Titre3"/>
        <w:jc w:val="both"/>
      </w:pPr>
      <w:del w:id="149" w:author="Jacques Courbier" w:date="2021-06-02T14:42:00Z">
        <w:r w:rsidDel="00E27ABE">
          <w:delText xml:space="preserve">Itération </w:delText>
        </w:r>
      </w:del>
      <w:ins w:id="150" w:author="Jacques Courbier" w:date="2021-06-02T14:42:00Z">
        <w:r w:rsidR="00E27ABE">
          <w:t xml:space="preserve">Etape </w:t>
        </w:r>
      </w:ins>
      <w:r w:rsidR="00C11BEC">
        <w:t xml:space="preserve">1 : </w:t>
      </w:r>
      <w:r w:rsidR="00DC449F">
        <w:t xml:space="preserve">Création d’une base de données </w:t>
      </w:r>
      <w:r w:rsidR="00591C7D">
        <w:t>d’images de nuage bruitées</w:t>
      </w:r>
    </w:p>
    <w:p w14:paraId="5DDD0D3D" w14:textId="77777777" w:rsidR="00D40778" w:rsidRDefault="00D40778" w:rsidP="00D40778">
      <w:pPr>
        <w:pStyle w:val="Titre4"/>
      </w:pPr>
      <w:r>
        <w:t>Cadre de l’itération de recherche</w:t>
      </w:r>
    </w:p>
    <w:p w14:paraId="0451C4CA" w14:textId="122260AC" w:rsidR="00D40778" w:rsidRDefault="00EE709C" w:rsidP="00D40778">
      <w:pPr>
        <w:jc w:val="both"/>
      </w:pPr>
      <w:r>
        <w:t>Afin de répondre efficacement à notre problématique, et ne disposant à ce jour d’aucune base de données d’images bruitées de nuages prises depuis le sol, il</w:t>
      </w:r>
      <w:r w:rsidR="00D40778">
        <w:t xml:space="preserve"> </w:t>
      </w:r>
      <w:del w:id="151" w:author="ABIDI Asma" w:date="2021-04-28T14:29:00Z">
        <w:r w:rsidR="00D40778" w:rsidDel="00DF63D8">
          <w:delText>est</w:delText>
        </w:r>
        <w:r w:rsidDel="00DF63D8">
          <w:delText xml:space="preserve"> </w:delText>
        </w:r>
      </w:del>
      <w:ins w:id="152" w:author="ABIDI Asma" w:date="2021-04-28T14:29:00Z">
        <w:r w:rsidR="00DF63D8">
          <w:t xml:space="preserve">était </w:t>
        </w:r>
      </w:ins>
      <w:r>
        <w:t>nécessaire</w:t>
      </w:r>
      <w:r w:rsidR="00D40778">
        <w:t xml:space="preserve"> de constituer une base de données </w:t>
      </w:r>
      <w:r w:rsidR="00035974">
        <w:t xml:space="preserve">conséquente d’images bruitées de nuages en y intégrant tous les types de bruits </w:t>
      </w:r>
      <w:r w:rsidR="008D110A">
        <w:t>que l’on pourrait rencontrer en temps réel selon le type d</w:t>
      </w:r>
      <w:r w:rsidR="00135A01">
        <w:t>’appareil photo utilisé</w:t>
      </w:r>
      <w:r w:rsidR="00D40778">
        <w:t xml:space="preserve">. </w:t>
      </w:r>
    </w:p>
    <w:p w14:paraId="7FF0077B" w14:textId="66F72C9D" w:rsidR="00F73B97" w:rsidRDefault="00E27991" w:rsidP="00D40778">
      <w:pPr>
        <w:jc w:val="both"/>
      </w:pPr>
      <w:ins w:id="153" w:author="Jacques Courbier" w:date="2021-06-02T14:49:00Z">
        <w:r w:rsidRPr="00E27991">
          <w:rPr>
            <w:rPrChange w:id="154" w:author="Jacques Courbier" w:date="2021-06-02T14:50:00Z">
              <w:rPr>
                <w:u w:val="single"/>
              </w:rPr>
            </w:rPrChange>
          </w:rPr>
          <w:t>L’o</w:t>
        </w:r>
      </w:ins>
      <w:commentRangeStart w:id="155"/>
      <w:commentRangeStart w:id="156"/>
      <w:del w:id="157" w:author="Jacques Courbier" w:date="2021-06-02T14:49:00Z">
        <w:r w:rsidR="00D40778" w:rsidRPr="00E27991" w:rsidDel="00E27991">
          <w:rPr>
            <w:rPrChange w:id="158" w:author="Jacques Courbier" w:date="2021-06-02T14:50:00Z">
              <w:rPr>
                <w:u w:val="single"/>
              </w:rPr>
            </w:rPrChange>
          </w:rPr>
          <w:delText>O</w:delText>
        </w:r>
      </w:del>
      <w:r w:rsidR="00D40778" w:rsidRPr="00E27991">
        <w:rPr>
          <w:rPrChange w:id="159" w:author="Jacques Courbier" w:date="2021-06-02T14:50:00Z">
            <w:rPr>
              <w:u w:val="single"/>
            </w:rPr>
          </w:rPrChange>
        </w:rPr>
        <w:t xml:space="preserve">bjectif de </w:t>
      </w:r>
      <w:ins w:id="160" w:author="Jacques Courbier" w:date="2021-06-02T14:49:00Z">
        <w:r w:rsidRPr="00E27991">
          <w:rPr>
            <w:rPrChange w:id="161" w:author="Jacques Courbier" w:date="2021-06-02T14:50:00Z">
              <w:rPr>
                <w:u w:val="single"/>
              </w:rPr>
            </w:rPrChange>
          </w:rPr>
          <w:t>cette phase de travaux</w:t>
        </w:r>
      </w:ins>
      <w:del w:id="162" w:author="Jacques Courbier" w:date="2021-06-02T14:49:00Z">
        <w:r w:rsidR="00D40778" w:rsidRPr="00E27991" w:rsidDel="00E27991">
          <w:rPr>
            <w:rPrChange w:id="163" w:author="Jacques Courbier" w:date="2021-06-02T14:50:00Z">
              <w:rPr>
                <w:u w:val="single"/>
              </w:rPr>
            </w:rPrChange>
          </w:rPr>
          <w:delText>l’itération</w:delText>
        </w:r>
      </w:del>
      <w:r w:rsidR="00D40778" w:rsidRPr="00E27991">
        <w:rPr>
          <w:rPrChange w:id="164" w:author="Jacques Courbier" w:date="2021-06-02T14:50:00Z">
            <w:rPr>
              <w:u w:val="single"/>
            </w:rPr>
          </w:rPrChange>
        </w:rPr>
        <w:t> </w:t>
      </w:r>
      <w:ins w:id="165" w:author="Jacques Courbier" w:date="2021-06-02T14:49:00Z">
        <w:r w:rsidRPr="00E27991">
          <w:rPr>
            <w:rPrChange w:id="166" w:author="Jacques Courbier" w:date="2021-06-02T14:50:00Z">
              <w:rPr>
                <w:u w:val="single"/>
              </w:rPr>
            </w:rPrChange>
          </w:rPr>
          <w:t xml:space="preserve">est de </w:t>
        </w:r>
      </w:ins>
      <w:del w:id="167" w:author="Jacques Courbier" w:date="2021-06-02T14:49:00Z">
        <w:r w:rsidR="00D40778" w:rsidRPr="00E27991" w:rsidDel="00E27991">
          <w:rPr>
            <w:rPrChange w:id="168" w:author="Jacques Courbier" w:date="2021-06-02T14:50:00Z">
              <w:rPr>
                <w:u w:val="single"/>
              </w:rPr>
            </w:rPrChange>
          </w:rPr>
          <w:delText>:</w:delText>
        </w:r>
        <w:r w:rsidR="00D40778" w:rsidRPr="00E27991" w:rsidDel="00E27991">
          <w:delText xml:space="preserve"> </w:delText>
        </w:r>
        <w:commentRangeEnd w:id="155"/>
        <w:r w:rsidR="00DF63D8" w:rsidRPr="00E27991" w:rsidDel="00E27991">
          <w:rPr>
            <w:rStyle w:val="Marquedecommentaire"/>
          </w:rPr>
          <w:commentReference w:id="155"/>
        </w:r>
        <w:commentRangeEnd w:id="156"/>
        <w:r w:rsidRPr="00E27991" w:rsidDel="00E27991">
          <w:rPr>
            <w:rStyle w:val="Marquedecommentaire"/>
          </w:rPr>
          <w:commentReference w:id="156"/>
        </w:r>
      </w:del>
      <w:ins w:id="169" w:author="Jacques Courbier" w:date="2021-06-02T14:49:00Z">
        <w:r w:rsidRPr="00E27991">
          <w:t>c</w:t>
        </w:r>
      </w:ins>
      <w:del w:id="170" w:author="Jacques Courbier" w:date="2021-06-02T14:49:00Z">
        <w:r w:rsidR="00D40778" w:rsidRPr="00E27991" w:rsidDel="00E27991">
          <w:delText>C</w:delText>
        </w:r>
      </w:del>
      <w:r w:rsidR="00D40778" w:rsidRPr="00E27991">
        <w:t>réer</w:t>
      </w:r>
      <w:r w:rsidR="00D40778">
        <w:t xml:space="preserve"> d’une nouvelle base de données d’images bruitées</w:t>
      </w:r>
      <w:r w:rsidR="007C355E">
        <w:t xml:space="preserve"> de nuages.</w:t>
      </w:r>
    </w:p>
    <w:p w14:paraId="61BD13A4" w14:textId="77777777" w:rsidR="00F73B97" w:rsidRDefault="00F73B97" w:rsidP="00F73B97">
      <w:pPr>
        <w:pStyle w:val="Titre4"/>
      </w:pPr>
      <w:r>
        <w:t>Hypothèses de conception :</w:t>
      </w:r>
    </w:p>
    <w:p w14:paraId="2DA77264" w14:textId="5A8CBA5B" w:rsidR="00F73B97" w:rsidRDefault="00F73B97" w:rsidP="00F73B97">
      <w:pPr>
        <w:pStyle w:val="Paragraphedeliste"/>
        <w:numPr>
          <w:ilvl w:val="0"/>
          <w:numId w:val="12"/>
        </w:numPr>
      </w:pPr>
      <w:r>
        <w:t>A partir de la la base de données existante, nous</w:t>
      </w:r>
      <w:r w:rsidR="009A4E59">
        <w:t xml:space="preserve"> </w:t>
      </w:r>
      <w:ins w:id="171" w:author="Jacques Courbier" w:date="2021-06-02T14:43:00Z">
        <w:r w:rsidR="00E27991">
          <w:t xml:space="preserve">devons créer </w:t>
        </w:r>
      </w:ins>
      <w:del w:id="172" w:author="Jacques Courbier" w:date="2021-06-02T14:43:00Z">
        <w:r w:rsidRPr="00CC73BE" w:rsidDel="00E27991">
          <w:delText>créerons</w:delText>
        </w:r>
        <w:r w:rsidR="00CC73BE" w:rsidDel="00E27991">
          <w:rPr>
            <w:strike/>
          </w:rPr>
          <w:delText xml:space="preserve"> </w:delText>
        </w:r>
      </w:del>
      <w:r>
        <w:t>de nouvelles images en leur rajoutant du bruit de sorte à obtenir de nouvelles images labellisées avec le type de nuage présent sur elles</w:t>
      </w:r>
      <w:ins w:id="173" w:author="ABIDI Asma" w:date="2021-04-28T14:52:00Z">
        <w:r w:rsidR="00CC73BE">
          <w:t> ;</w:t>
        </w:r>
      </w:ins>
      <w:del w:id="174" w:author="ABIDI Asma" w:date="2021-04-28T14:52:00Z">
        <w:r w:rsidDel="00CC73BE">
          <w:delText xml:space="preserve">. </w:delText>
        </w:r>
      </w:del>
    </w:p>
    <w:p w14:paraId="7FFB118B" w14:textId="3EE8164C" w:rsidR="00D40778" w:rsidRDefault="00F73B97" w:rsidP="00F73B97">
      <w:pPr>
        <w:pStyle w:val="Paragraphedeliste"/>
        <w:numPr>
          <w:ilvl w:val="0"/>
          <w:numId w:val="12"/>
        </w:numPr>
      </w:pPr>
      <w:r>
        <w:t xml:space="preserve">Les nouvelles images obtenues  </w:t>
      </w:r>
      <w:del w:id="175" w:author="Jacques Courbier" w:date="2021-06-02T14:44:00Z">
        <w:r w:rsidDel="00E27991">
          <w:delText xml:space="preserve">seront </w:delText>
        </w:r>
      </w:del>
      <w:ins w:id="176" w:author="Jacques Courbier" w:date="2021-06-02T14:44:00Z">
        <w:r w:rsidR="00E27991">
          <w:t xml:space="preserve">doivent être </w:t>
        </w:r>
      </w:ins>
      <w:r>
        <w:t>rajoutées aux images non bruitées de l’ancienne base de données afin d’obtenir une toute nouvelle base de données d’images bruitées et non bruitées.</w:t>
      </w:r>
    </w:p>
    <w:p w14:paraId="3B733C6E" w14:textId="77777777" w:rsidR="00C871CD" w:rsidRDefault="00C871CD" w:rsidP="00C871CD">
      <w:pPr>
        <w:pStyle w:val="Titre4"/>
      </w:pPr>
      <w:r>
        <w:t>Conception/Développement</w:t>
      </w:r>
    </w:p>
    <w:p w14:paraId="4EE20AF2" w14:textId="056839A7" w:rsidR="00C871CD" w:rsidRDefault="00C871CD" w:rsidP="00C871CD">
      <w:pPr>
        <w:jc w:val="both"/>
      </w:pPr>
      <w:r w:rsidRPr="008F620B">
        <w:rPr>
          <w:u w:val="single"/>
        </w:rPr>
        <w:t>Objectif :</w:t>
      </w:r>
      <w:r>
        <w:t xml:space="preserve"> Concevoir une base de données d’images bruitées et nettes de nuages et labellisées par catégories</w:t>
      </w:r>
      <w:r w:rsidR="00A9729E">
        <w:t xml:space="preserve"> de nuages.</w:t>
      </w:r>
    </w:p>
    <w:p w14:paraId="50CACE97" w14:textId="77777777" w:rsidR="00C871CD" w:rsidRPr="00CC73BE" w:rsidRDefault="00C871CD" w:rsidP="00C871CD">
      <w:pPr>
        <w:jc w:val="both"/>
        <w:rPr>
          <w:ins w:id="177" w:author="Lucette Fagnon" w:date="2021-03-17T15:48:00Z"/>
          <w:strike/>
          <w:u w:val="single"/>
          <w:rPrChange w:id="178" w:author="ABIDI Asma" w:date="2021-04-28T14:53:00Z">
            <w:rPr>
              <w:ins w:id="179" w:author="Lucette Fagnon" w:date="2021-03-17T15:48:00Z"/>
              <w:u w:val="single"/>
            </w:rPr>
          </w:rPrChange>
        </w:rPr>
      </w:pPr>
      <w:ins w:id="180" w:author="Lucette Fagnon" w:date="2021-03-17T15:48:00Z">
        <w:r w:rsidRPr="00CC73BE">
          <w:rPr>
            <w:strike/>
            <w:u w:val="single"/>
            <w:rPrChange w:id="181" w:author="ABIDI Asma" w:date="2021-04-28T14:53:00Z">
              <w:rPr>
                <w:u w:val="single"/>
              </w:rPr>
            </w:rPrChange>
          </w:rPr>
          <w:t xml:space="preserve">Pratique : </w:t>
        </w:r>
      </w:ins>
    </w:p>
    <w:p w14:paraId="0F64472F" w14:textId="77777777" w:rsidR="00C871CD" w:rsidRDefault="00C871CD" w:rsidP="00C871CD">
      <w:pPr>
        <w:pStyle w:val="Titre5"/>
      </w:pPr>
      <w:r>
        <w:t>Les données non bruitées</w:t>
      </w:r>
    </w:p>
    <w:p w14:paraId="150B7EC3" w14:textId="6606BA03" w:rsidR="00C871CD" w:rsidRPr="008F620B" w:rsidRDefault="00C871CD" w:rsidP="00C871CD">
      <w:pPr>
        <w:jc w:val="both"/>
      </w:pPr>
      <w:r w:rsidRPr="008F620B">
        <w:t>Il s’agit de la base de données Cirrus Cumulus Stratus Nimbus (CCSN) construit</w:t>
      </w:r>
      <w:ins w:id="182" w:author="ABIDI Asma" w:date="2021-04-28T14:54:00Z">
        <w:r w:rsidR="00CC73BE">
          <w:t>e</w:t>
        </w:r>
      </w:ins>
      <w:r w:rsidRPr="008F620B">
        <w:t xml:space="preserve"> selon les critères météorologiques. Elle contient 2 543 images uniques de nuages prises depuis le </w:t>
      </w:r>
      <w:r w:rsidRPr="008F620B">
        <w:lastRenderedPageBreak/>
        <w:t xml:space="preserve">sol, et qui sont étiquetées après plusieurs séries de classifications subjectives basées sur les caractéristiques visuelles et l'expérience des experts en météorologie. Conformément à la recommandation de classification par genres de l'Organisation météorologique mondiale (OMM), les données du CCSN sont scindées en 10 catégories correspondant aux dix types de nuages explicités plus haut. En outre, une onzième catégorie, les Contrails ou traînées de condensation ont été ajoutés à l'ensemble de données CCSN. </w:t>
      </w:r>
    </w:p>
    <w:p w14:paraId="750ACA84" w14:textId="17C631A3" w:rsidR="00C871CD" w:rsidRPr="008F620B" w:rsidRDefault="00C871CD" w:rsidP="00C871CD">
      <w:pPr>
        <w:jc w:val="both"/>
      </w:pPr>
      <w:r w:rsidRPr="008F620B">
        <w:t xml:space="preserve">Le tableau suivant </w:t>
      </w:r>
      <w:del w:id="183" w:author="ABIDI Asma" w:date="2021-04-28T15:05:00Z">
        <w:r w:rsidRPr="008F620B" w:rsidDel="00D63FE8">
          <w:delText xml:space="preserve">nous </w:delText>
        </w:r>
      </w:del>
      <w:r w:rsidRPr="008F620B">
        <w:t>montre la répartition des classes des données :</w:t>
      </w:r>
    </w:p>
    <w:tbl>
      <w:tblPr>
        <w:tblW w:w="5370" w:type="dxa"/>
        <w:tblInd w:w="235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10"/>
        <w:gridCol w:w="1980"/>
        <w:gridCol w:w="1980"/>
      </w:tblGrid>
      <w:tr w:rsidR="00C871CD" w:rsidRPr="00D054BD" w14:paraId="51A49FE7" w14:textId="77777777" w:rsidTr="00F1168B">
        <w:tc>
          <w:tcPr>
            <w:tcW w:w="1410" w:type="dxa"/>
            <w:tcBorders>
              <w:top w:val="single" w:sz="6" w:space="0" w:color="F1F1F1"/>
              <w:left w:val="single" w:sz="6" w:space="0" w:color="F1F1F1"/>
              <w:bottom w:val="single" w:sz="12" w:space="0" w:color="EAEAEA"/>
              <w:right w:val="single" w:sz="6" w:space="0" w:color="F1F1F1"/>
            </w:tcBorders>
            <w:shd w:val="clear" w:color="auto" w:fill="auto"/>
            <w:hideMark/>
          </w:tcPr>
          <w:p w14:paraId="3A081553" w14:textId="77777777" w:rsidR="00C871CD" w:rsidRPr="008F620B" w:rsidRDefault="00C871CD" w:rsidP="00F1168B">
            <w:pPr>
              <w:jc w:val="both"/>
            </w:pPr>
            <w:r w:rsidRPr="008F620B">
              <w:t>Code / Dossier</w:t>
            </w:r>
          </w:p>
        </w:tc>
        <w:tc>
          <w:tcPr>
            <w:tcW w:w="1980" w:type="dxa"/>
            <w:tcBorders>
              <w:top w:val="single" w:sz="6" w:space="0" w:color="F1F1F1"/>
              <w:left w:val="nil"/>
              <w:bottom w:val="single" w:sz="12" w:space="0" w:color="EAEAEA"/>
              <w:right w:val="single" w:sz="6" w:space="0" w:color="F1F1F1"/>
            </w:tcBorders>
            <w:shd w:val="clear" w:color="auto" w:fill="auto"/>
            <w:hideMark/>
          </w:tcPr>
          <w:p w14:paraId="6326F63B" w14:textId="77777777" w:rsidR="00C871CD" w:rsidRPr="008F620B" w:rsidRDefault="00C871CD" w:rsidP="00F1168B">
            <w:pPr>
              <w:jc w:val="both"/>
            </w:pPr>
            <w:r w:rsidRPr="008F620B">
              <w:t>Signification </w:t>
            </w:r>
          </w:p>
        </w:tc>
        <w:tc>
          <w:tcPr>
            <w:tcW w:w="1980" w:type="dxa"/>
            <w:tcBorders>
              <w:top w:val="single" w:sz="6" w:space="0" w:color="F1F1F1"/>
              <w:left w:val="nil"/>
              <w:bottom w:val="single" w:sz="12" w:space="0" w:color="EAEAEA"/>
              <w:right w:val="single" w:sz="6" w:space="0" w:color="F1F1F1"/>
            </w:tcBorders>
          </w:tcPr>
          <w:p w14:paraId="68C1108B" w14:textId="77777777" w:rsidR="00C871CD" w:rsidRPr="008F620B" w:rsidRDefault="00C871CD" w:rsidP="00F1168B">
            <w:pPr>
              <w:jc w:val="both"/>
            </w:pPr>
            <w:r w:rsidRPr="008F620B">
              <w:t>Nombre d’images</w:t>
            </w:r>
          </w:p>
        </w:tc>
      </w:tr>
      <w:tr w:rsidR="00C871CD" w:rsidRPr="00D054BD" w14:paraId="15ACF239" w14:textId="77777777" w:rsidTr="00F1168B">
        <w:tc>
          <w:tcPr>
            <w:tcW w:w="1410" w:type="dxa"/>
            <w:tcBorders>
              <w:top w:val="nil"/>
              <w:left w:val="single" w:sz="6" w:space="0" w:color="F1F1F1"/>
              <w:bottom w:val="single" w:sz="6" w:space="0" w:color="F1F1F1"/>
              <w:right w:val="single" w:sz="6" w:space="0" w:color="F1F1F1"/>
            </w:tcBorders>
            <w:shd w:val="clear" w:color="auto" w:fill="auto"/>
            <w:hideMark/>
          </w:tcPr>
          <w:p w14:paraId="339740FA" w14:textId="77777777" w:rsidR="00C871CD" w:rsidRPr="008F620B" w:rsidRDefault="00C871CD" w:rsidP="00F1168B">
            <w:pPr>
              <w:jc w:val="both"/>
            </w:pPr>
            <w:r w:rsidRPr="008F620B">
              <w:t>Ac </w:t>
            </w:r>
          </w:p>
        </w:tc>
        <w:tc>
          <w:tcPr>
            <w:tcW w:w="1980" w:type="dxa"/>
            <w:tcBorders>
              <w:top w:val="nil"/>
              <w:left w:val="nil"/>
              <w:bottom w:val="single" w:sz="6" w:space="0" w:color="F1F1F1"/>
              <w:right w:val="single" w:sz="6" w:space="0" w:color="F1F1F1"/>
            </w:tcBorders>
            <w:shd w:val="clear" w:color="auto" w:fill="auto"/>
            <w:hideMark/>
          </w:tcPr>
          <w:p w14:paraId="4CA48B6A" w14:textId="77777777" w:rsidR="00C871CD" w:rsidRPr="008F620B" w:rsidRDefault="00C871CD" w:rsidP="00F1168B">
            <w:pPr>
              <w:jc w:val="both"/>
            </w:pPr>
            <w:r w:rsidRPr="008F620B">
              <w:t>Altocumulus </w:t>
            </w:r>
          </w:p>
        </w:tc>
        <w:tc>
          <w:tcPr>
            <w:tcW w:w="1980" w:type="dxa"/>
            <w:tcBorders>
              <w:top w:val="nil"/>
              <w:left w:val="nil"/>
              <w:bottom w:val="single" w:sz="6" w:space="0" w:color="F1F1F1"/>
              <w:right w:val="single" w:sz="6" w:space="0" w:color="F1F1F1"/>
            </w:tcBorders>
          </w:tcPr>
          <w:p w14:paraId="5F853E1E" w14:textId="77777777" w:rsidR="00C871CD" w:rsidRPr="008F620B" w:rsidRDefault="00C871CD" w:rsidP="00F1168B">
            <w:pPr>
              <w:jc w:val="both"/>
            </w:pPr>
            <w:r w:rsidRPr="008F620B">
              <w:t>221 </w:t>
            </w:r>
          </w:p>
        </w:tc>
      </w:tr>
      <w:tr w:rsidR="00C871CD" w:rsidRPr="00D054BD" w14:paraId="098EEDF1" w14:textId="77777777" w:rsidTr="00F1168B">
        <w:tc>
          <w:tcPr>
            <w:tcW w:w="1410" w:type="dxa"/>
            <w:tcBorders>
              <w:top w:val="nil"/>
              <w:left w:val="single" w:sz="6" w:space="0" w:color="F1F1F1"/>
              <w:bottom w:val="single" w:sz="6" w:space="0" w:color="F1F1F1"/>
              <w:right w:val="single" w:sz="6" w:space="0" w:color="F1F1F1"/>
            </w:tcBorders>
            <w:shd w:val="clear" w:color="auto" w:fill="auto"/>
            <w:hideMark/>
          </w:tcPr>
          <w:p w14:paraId="26D528B6" w14:textId="77777777" w:rsidR="00C871CD" w:rsidRPr="008F620B" w:rsidRDefault="00C871CD" w:rsidP="00F1168B">
            <w:pPr>
              <w:jc w:val="both"/>
            </w:pPr>
            <w:r w:rsidRPr="008F620B">
              <w:t>Sc </w:t>
            </w:r>
          </w:p>
        </w:tc>
        <w:tc>
          <w:tcPr>
            <w:tcW w:w="1980" w:type="dxa"/>
            <w:tcBorders>
              <w:top w:val="nil"/>
              <w:left w:val="nil"/>
              <w:bottom w:val="single" w:sz="6" w:space="0" w:color="F1F1F1"/>
              <w:right w:val="single" w:sz="6" w:space="0" w:color="F1F1F1"/>
            </w:tcBorders>
            <w:shd w:val="clear" w:color="auto" w:fill="auto"/>
            <w:hideMark/>
          </w:tcPr>
          <w:p w14:paraId="5A8783D7" w14:textId="77777777" w:rsidR="00C871CD" w:rsidRPr="008F620B" w:rsidRDefault="00C871CD" w:rsidP="00F1168B">
            <w:pPr>
              <w:jc w:val="both"/>
            </w:pPr>
            <w:r w:rsidRPr="008F620B">
              <w:t>Stratocumulus </w:t>
            </w:r>
          </w:p>
        </w:tc>
        <w:tc>
          <w:tcPr>
            <w:tcW w:w="1980" w:type="dxa"/>
            <w:tcBorders>
              <w:top w:val="nil"/>
              <w:left w:val="nil"/>
              <w:bottom w:val="single" w:sz="6" w:space="0" w:color="F1F1F1"/>
              <w:right w:val="single" w:sz="6" w:space="0" w:color="F1F1F1"/>
            </w:tcBorders>
          </w:tcPr>
          <w:p w14:paraId="1BD9B203" w14:textId="77777777" w:rsidR="00C871CD" w:rsidRPr="008F620B" w:rsidRDefault="00C871CD" w:rsidP="00F1168B">
            <w:pPr>
              <w:jc w:val="both"/>
            </w:pPr>
            <w:r w:rsidRPr="008F620B">
              <w:t>340 </w:t>
            </w:r>
          </w:p>
        </w:tc>
      </w:tr>
      <w:tr w:rsidR="00C871CD" w:rsidRPr="00D054BD" w14:paraId="7CC0B4B8" w14:textId="77777777" w:rsidTr="00F1168B">
        <w:tc>
          <w:tcPr>
            <w:tcW w:w="1410" w:type="dxa"/>
            <w:tcBorders>
              <w:top w:val="nil"/>
              <w:left w:val="single" w:sz="6" w:space="0" w:color="F1F1F1"/>
              <w:bottom w:val="single" w:sz="6" w:space="0" w:color="F1F1F1"/>
              <w:right w:val="single" w:sz="6" w:space="0" w:color="F1F1F1"/>
            </w:tcBorders>
            <w:shd w:val="clear" w:color="auto" w:fill="auto"/>
            <w:hideMark/>
          </w:tcPr>
          <w:p w14:paraId="4B4AE9A7" w14:textId="77777777" w:rsidR="00C871CD" w:rsidRPr="008F620B" w:rsidRDefault="00C871CD" w:rsidP="00F1168B">
            <w:pPr>
              <w:jc w:val="both"/>
            </w:pPr>
            <w:r w:rsidRPr="008F620B">
              <w:t>Ns </w:t>
            </w:r>
          </w:p>
        </w:tc>
        <w:tc>
          <w:tcPr>
            <w:tcW w:w="1980" w:type="dxa"/>
            <w:tcBorders>
              <w:top w:val="nil"/>
              <w:left w:val="nil"/>
              <w:bottom w:val="single" w:sz="6" w:space="0" w:color="F1F1F1"/>
              <w:right w:val="single" w:sz="6" w:space="0" w:color="F1F1F1"/>
            </w:tcBorders>
            <w:shd w:val="clear" w:color="auto" w:fill="auto"/>
            <w:hideMark/>
          </w:tcPr>
          <w:p w14:paraId="13F280DD" w14:textId="77777777" w:rsidR="00C871CD" w:rsidRPr="008F620B" w:rsidRDefault="00C871CD" w:rsidP="00F1168B">
            <w:pPr>
              <w:jc w:val="both"/>
            </w:pPr>
            <w:r w:rsidRPr="008F620B">
              <w:t>Nimbostratus </w:t>
            </w:r>
          </w:p>
        </w:tc>
        <w:tc>
          <w:tcPr>
            <w:tcW w:w="1980" w:type="dxa"/>
            <w:tcBorders>
              <w:top w:val="nil"/>
              <w:left w:val="nil"/>
              <w:bottom w:val="single" w:sz="6" w:space="0" w:color="F1F1F1"/>
              <w:right w:val="single" w:sz="6" w:space="0" w:color="F1F1F1"/>
            </w:tcBorders>
          </w:tcPr>
          <w:p w14:paraId="594665EA" w14:textId="77777777" w:rsidR="00C871CD" w:rsidRPr="008F620B" w:rsidRDefault="00C871CD" w:rsidP="00F1168B">
            <w:pPr>
              <w:jc w:val="both"/>
            </w:pPr>
            <w:r w:rsidRPr="008F620B">
              <w:t>274 </w:t>
            </w:r>
          </w:p>
        </w:tc>
      </w:tr>
      <w:tr w:rsidR="00C871CD" w:rsidRPr="00D054BD" w14:paraId="2D0BFC26" w14:textId="77777777" w:rsidTr="00F1168B">
        <w:tc>
          <w:tcPr>
            <w:tcW w:w="1410" w:type="dxa"/>
            <w:tcBorders>
              <w:top w:val="nil"/>
              <w:left w:val="single" w:sz="6" w:space="0" w:color="F1F1F1"/>
              <w:bottom w:val="single" w:sz="6" w:space="0" w:color="F1F1F1"/>
              <w:right w:val="single" w:sz="6" w:space="0" w:color="F1F1F1"/>
            </w:tcBorders>
            <w:shd w:val="clear" w:color="auto" w:fill="auto"/>
            <w:hideMark/>
          </w:tcPr>
          <w:p w14:paraId="07E1FA92" w14:textId="77777777" w:rsidR="00C871CD" w:rsidRPr="008F620B" w:rsidRDefault="00C871CD" w:rsidP="00F1168B">
            <w:pPr>
              <w:jc w:val="both"/>
            </w:pPr>
            <w:r w:rsidRPr="008F620B">
              <w:t>Cu </w:t>
            </w:r>
          </w:p>
        </w:tc>
        <w:tc>
          <w:tcPr>
            <w:tcW w:w="1980" w:type="dxa"/>
            <w:tcBorders>
              <w:top w:val="nil"/>
              <w:left w:val="nil"/>
              <w:bottom w:val="single" w:sz="6" w:space="0" w:color="F1F1F1"/>
              <w:right w:val="single" w:sz="6" w:space="0" w:color="F1F1F1"/>
            </w:tcBorders>
            <w:shd w:val="clear" w:color="auto" w:fill="auto"/>
            <w:hideMark/>
          </w:tcPr>
          <w:p w14:paraId="0356731B" w14:textId="77777777" w:rsidR="00C871CD" w:rsidRPr="008F620B" w:rsidRDefault="00C871CD" w:rsidP="00F1168B">
            <w:pPr>
              <w:jc w:val="both"/>
            </w:pPr>
            <w:r w:rsidRPr="008F620B">
              <w:t>Cumulus </w:t>
            </w:r>
          </w:p>
        </w:tc>
        <w:tc>
          <w:tcPr>
            <w:tcW w:w="1980" w:type="dxa"/>
            <w:tcBorders>
              <w:top w:val="nil"/>
              <w:left w:val="nil"/>
              <w:bottom w:val="single" w:sz="6" w:space="0" w:color="F1F1F1"/>
              <w:right w:val="single" w:sz="6" w:space="0" w:color="F1F1F1"/>
            </w:tcBorders>
          </w:tcPr>
          <w:p w14:paraId="268A91E6" w14:textId="77777777" w:rsidR="00C871CD" w:rsidRPr="008F620B" w:rsidRDefault="00C871CD" w:rsidP="00F1168B">
            <w:pPr>
              <w:jc w:val="both"/>
            </w:pPr>
            <w:r w:rsidRPr="008F620B">
              <w:t>182</w:t>
            </w:r>
          </w:p>
        </w:tc>
      </w:tr>
      <w:tr w:rsidR="00C871CD" w:rsidRPr="00D054BD" w14:paraId="6AC06515" w14:textId="77777777" w:rsidTr="00F1168B">
        <w:tc>
          <w:tcPr>
            <w:tcW w:w="1410" w:type="dxa"/>
            <w:tcBorders>
              <w:top w:val="nil"/>
              <w:left w:val="single" w:sz="6" w:space="0" w:color="F1F1F1"/>
              <w:bottom w:val="single" w:sz="6" w:space="0" w:color="F1F1F1"/>
              <w:right w:val="single" w:sz="6" w:space="0" w:color="F1F1F1"/>
            </w:tcBorders>
            <w:shd w:val="clear" w:color="auto" w:fill="auto"/>
            <w:hideMark/>
          </w:tcPr>
          <w:p w14:paraId="3FD4FE3E" w14:textId="77777777" w:rsidR="00C871CD" w:rsidRPr="008F620B" w:rsidRDefault="00C871CD" w:rsidP="00F1168B">
            <w:pPr>
              <w:jc w:val="both"/>
            </w:pPr>
            <w:r w:rsidRPr="008F620B">
              <w:t>Ci </w:t>
            </w:r>
          </w:p>
        </w:tc>
        <w:tc>
          <w:tcPr>
            <w:tcW w:w="1980" w:type="dxa"/>
            <w:tcBorders>
              <w:top w:val="nil"/>
              <w:left w:val="nil"/>
              <w:bottom w:val="single" w:sz="6" w:space="0" w:color="F1F1F1"/>
              <w:right w:val="single" w:sz="6" w:space="0" w:color="F1F1F1"/>
            </w:tcBorders>
            <w:shd w:val="clear" w:color="auto" w:fill="auto"/>
            <w:hideMark/>
          </w:tcPr>
          <w:p w14:paraId="692A7274" w14:textId="77777777" w:rsidR="00C871CD" w:rsidRPr="008F620B" w:rsidRDefault="00C871CD" w:rsidP="00F1168B">
            <w:pPr>
              <w:jc w:val="both"/>
            </w:pPr>
            <w:r w:rsidRPr="008F620B">
              <w:t>Cirrus </w:t>
            </w:r>
          </w:p>
        </w:tc>
        <w:tc>
          <w:tcPr>
            <w:tcW w:w="1980" w:type="dxa"/>
            <w:tcBorders>
              <w:top w:val="nil"/>
              <w:left w:val="nil"/>
              <w:bottom w:val="single" w:sz="6" w:space="0" w:color="F1F1F1"/>
              <w:right w:val="single" w:sz="6" w:space="0" w:color="F1F1F1"/>
            </w:tcBorders>
          </w:tcPr>
          <w:p w14:paraId="1C75B57E" w14:textId="77777777" w:rsidR="00C871CD" w:rsidRPr="008F620B" w:rsidRDefault="00C871CD" w:rsidP="00F1168B">
            <w:pPr>
              <w:jc w:val="both"/>
            </w:pPr>
            <w:r w:rsidRPr="008F620B">
              <w:t>139 </w:t>
            </w:r>
          </w:p>
        </w:tc>
      </w:tr>
      <w:tr w:rsidR="00C871CD" w:rsidRPr="00D054BD" w14:paraId="3277EBE1" w14:textId="77777777" w:rsidTr="00F1168B">
        <w:tc>
          <w:tcPr>
            <w:tcW w:w="1410" w:type="dxa"/>
            <w:tcBorders>
              <w:top w:val="nil"/>
              <w:left w:val="single" w:sz="6" w:space="0" w:color="F1F1F1"/>
              <w:bottom w:val="single" w:sz="6" w:space="0" w:color="F1F1F1"/>
              <w:right w:val="single" w:sz="6" w:space="0" w:color="F1F1F1"/>
            </w:tcBorders>
            <w:shd w:val="clear" w:color="auto" w:fill="auto"/>
            <w:hideMark/>
          </w:tcPr>
          <w:p w14:paraId="71F2CD50" w14:textId="77777777" w:rsidR="00C871CD" w:rsidRPr="008F620B" w:rsidRDefault="00C871CD" w:rsidP="00F1168B">
            <w:pPr>
              <w:jc w:val="both"/>
            </w:pPr>
            <w:r w:rsidRPr="008F620B">
              <w:t>Cc </w:t>
            </w:r>
          </w:p>
        </w:tc>
        <w:tc>
          <w:tcPr>
            <w:tcW w:w="1980" w:type="dxa"/>
            <w:tcBorders>
              <w:top w:val="nil"/>
              <w:left w:val="nil"/>
              <w:bottom w:val="single" w:sz="6" w:space="0" w:color="F1F1F1"/>
              <w:right w:val="single" w:sz="6" w:space="0" w:color="F1F1F1"/>
            </w:tcBorders>
            <w:shd w:val="clear" w:color="auto" w:fill="auto"/>
            <w:hideMark/>
          </w:tcPr>
          <w:p w14:paraId="0ABB6B7B" w14:textId="77777777" w:rsidR="00C871CD" w:rsidRPr="008F620B" w:rsidRDefault="00C871CD" w:rsidP="00F1168B">
            <w:pPr>
              <w:jc w:val="both"/>
            </w:pPr>
            <w:r w:rsidRPr="008F620B">
              <w:t>Cirrocumulus </w:t>
            </w:r>
          </w:p>
        </w:tc>
        <w:tc>
          <w:tcPr>
            <w:tcW w:w="1980" w:type="dxa"/>
            <w:tcBorders>
              <w:top w:val="nil"/>
              <w:left w:val="nil"/>
              <w:bottom w:val="single" w:sz="6" w:space="0" w:color="F1F1F1"/>
              <w:right w:val="single" w:sz="6" w:space="0" w:color="F1F1F1"/>
            </w:tcBorders>
          </w:tcPr>
          <w:p w14:paraId="5316F312" w14:textId="77777777" w:rsidR="00C871CD" w:rsidRPr="008F620B" w:rsidRDefault="00C871CD" w:rsidP="00F1168B">
            <w:pPr>
              <w:jc w:val="both"/>
            </w:pPr>
            <w:r w:rsidRPr="008F620B">
              <w:t>268 </w:t>
            </w:r>
          </w:p>
        </w:tc>
      </w:tr>
      <w:tr w:rsidR="00C871CD" w:rsidRPr="00D054BD" w14:paraId="3647018D" w14:textId="77777777" w:rsidTr="00F1168B">
        <w:tc>
          <w:tcPr>
            <w:tcW w:w="1410" w:type="dxa"/>
            <w:tcBorders>
              <w:top w:val="nil"/>
              <w:left w:val="single" w:sz="6" w:space="0" w:color="F1F1F1"/>
              <w:bottom w:val="single" w:sz="6" w:space="0" w:color="F1F1F1"/>
              <w:right w:val="single" w:sz="6" w:space="0" w:color="F1F1F1"/>
            </w:tcBorders>
            <w:shd w:val="clear" w:color="auto" w:fill="auto"/>
            <w:hideMark/>
          </w:tcPr>
          <w:p w14:paraId="3DA0F79F" w14:textId="77777777" w:rsidR="00C871CD" w:rsidRPr="008F620B" w:rsidRDefault="00C871CD" w:rsidP="00F1168B">
            <w:pPr>
              <w:jc w:val="both"/>
            </w:pPr>
            <w:r w:rsidRPr="008F620B">
              <w:t>Cb </w:t>
            </w:r>
          </w:p>
        </w:tc>
        <w:tc>
          <w:tcPr>
            <w:tcW w:w="1980" w:type="dxa"/>
            <w:tcBorders>
              <w:top w:val="nil"/>
              <w:left w:val="nil"/>
              <w:bottom w:val="single" w:sz="6" w:space="0" w:color="F1F1F1"/>
              <w:right w:val="single" w:sz="6" w:space="0" w:color="F1F1F1"/>
            </w:tcBorders>
            <w:shd w:val="clear" w:color="auto" w:fill="auto"/>
            <w:hideMark/>
          </w:tcPr>
          <w:p w14:paraId="63486347" w14:textId="77777777" w:rsidR="00C871CD" w:rsidRPr="008F620B" w:rsidRDefault="00C871CD" w:rsidP="00F1168B">
            <w:pPr>
              <w:jc w:val="both"/>
            </w:pPr>
            <w:r w:rsidRPr="008F620B">
              <w:t>Cumulonimbus </w:t>
            </w:r>
          </w:p>
        </w:tc>
        <w:tc>
          <w:tcPr>
            <w:tcW w:w="1980" w:type="dxa"/>
            <w:tcBorders>
              <w:top w:val="nil"/>
              <w:left w:val="nil"/>
              <w:bottom w:val="single" w:sz="6" w:space="0" w:color="F1F1F1"/>
              <w:right w:val="single" w:sz="6" w:space="0" w:color="F1F1F1"/>
            </w:tcBorders>
          </w:tcPr>
          <w:p w14:paraId="6B1596CC" w14:textId="77777777" w:rsidR="00C871CD" w:rsidRPr="008F620B" w:rsidRDefault="00C871CD" w:rsidP="00F1168B">
            <w:pPr>
              <w:jc w:val="both"/>
            </w:pPr>
            <w:r w:rsidRPr="008F620B">
              <w:t>242 </w:t>
            </w:r>
          </w:p>
        </w:tc>
      </w:tr>
      <w:tr w:rsidR="00C871CD" w:rsidRPr="00D054BD" w14:paraId="26BBB4BA" w14:textId="77777777" w:rsidTr="00F1168B">
        <w:tc>
          <w:tcPr>
            <w:tcW w:w="1410" w:type="dxa"/>
            <w:tcBorders>
              <w:top w:val="nil"/>
              <w:left w:val="single" w:sz="6" w:space="0" w:color="F1F1F1"/>
              <w:bottom w:val="single" w:sz="6" w:space="0" w:color="F1F1F1"/>
              <w:right w:val="single" w:sz="6" w:space="0" w:color="F1F1F1"/>
            </w:tcBorders>
            <w:shd w:val="clear" w:color="auto" w:fill="auto"/>
            <w:hideMark/>
          </w:tcPr>
          <w:p w14:paraId="5D13585C" w14:textId="77777777" w:rsidR="00C871CD" w:rsidRPr="008F620B" w:rsidRDefault="00C871CD" w:rsidP="00F1168B">
            <w:pPr>
              <w:jc w:val="both"/>
            </w:pPr>
            <w:r w:rsidRPr="008F620B">
              <w:t>As </w:t>
            </w:r>
          </w:p>
        </w:tc>
        <w:tc>
          <w:tcPr>
            <w:tcW w:w="1980" w:type="dxa"/>
            <w:tcBorders>
              <w:top w:val="nil"/>
              <w:left w:val="nil"/>
              <w:bottom w:val="single" w:sz="6" w:space="0" w:color="F1F1F1"/>
              <w:right w:val="single" w:sz="6" w:space="0" w:color="F1F1F1"/>
            </w:tcBorders>
            <w:shd w:val="clear" w:color="auto" w:fill="auto"/>
            <w:hideMark/>
          </w:tcPr>
          <w:p w14:paraId="4A31AEF7" w14:textId="77777777" w:rsidR="00C871CD" w:rsidRPr="008F620B" w:rsidRDefault="00C871CD" w:rsidP="00F1168B">
            <w:pPr>
              <w:jc w:val="both"/>
            </w:pPr>
            <w:r w:rsidRPr="008F620B">
              <w:t>Altostratus </w:t>
            </w:r>
          </w:p>
        </w:tc>
        <w:tc>
          <w:tcPr>
            <w:tcW w:w="1980" w:type="dxa"/>
            <w:tcBorders>
              <w:top w:val="nil"/>
              <w:left w:val="nil"/>
              <w:bottom w:val="single" w:sz="6" w:space="0" w:color="F1F1F1"/>
              <w:right w:val="single" w:sz="6" w:space="0" w:color="F1F1F1"/>
            </w:tcBorders>
          </w:tcPr>
          <w:p w14:paraId="6F1228FF" w14:textId="77777777" w:rsidR="00C871CD" w:rsidRPr="008F620B" w:rsidRDefault="00C871CD" w:rsidP="00F1168B">
            <w:pPr>
              <w:jc w:val="both"/>
            </w:pPr>
            <w:r w:rsidRPr="008F620B">
              <w:t>188 </w:t>
            </w:r>
          </w:p>
        </w:tc>
      </w:tr>
      <w:tr w:rsidR="00C871CD" w:rsidRPr="00D054BD" w14:paraId="38F20A69" w14:textId="77777777" w:rsidTr="00F1168B">
        <w:tc>
          <w:tcPr>
            <w:tcW w:w="1410" w:type="dxa"/>
            <w:tcBorders>
              <w:top w:val="nil"/>
              <w:left w:val="single" w:sz="6" w:space="0" w:color="F1F1F1"/>
              <w:bottom w:val="single" w:sz="6" w:space="0" w:color="F1F1F1"/>
              <w:right w:val="single" w:sz="6" w:space="0" w:color="F1F1F1"/>
            </w:tcBorders>
            <w:shd w:val="clear" w:color="auto" w:fill="auto"/>
            <w:hideMark/>
          </w:tcPr>
          <w:p w14:paraId="0A11013D" w14:textId="77777777" w:rsidR="00C871CD" w:rsidRPr="008F620B" w:rsidRDefault="00C871CD" w:rsidP="00F1168B">
            <w:pPr>
              <w:jc w:val="both"/>
            </w:pPr>
            <w:r w:rsidRPr="008F620B">
              <w:t>Ct </w:t>
            </w:r>
          </w:p>
        </w:tc>
        <w:tc>
          <w:tcPr>
            <w:tcW w:w="1980" w:type="dxa"/>
            <w:tcBorders>
              <w:top w:val="nil"/>
              <w:left w:val="nil"/>
              <w:bottom w:val="single" w:sz="6" w:space="0" w:color="F1F1F1"/>
              <w:right w:val="single" w:sz="6" w:space="0" w:color="F1F1F1"/>
            </w:tcBorders>
            <w:shd w:val="clear" w:color="auto" w:fill="auto"/>
            <w:hideMark/>
          </w:tcPr>
          <w:p w14:paraId="49694771" w14:textId="77777777" w:rsidR="00C871CD" w:rsidRPr="008F620B" w:rsidRDefault="00C871CD" w:rsidP="00F1168B">
            <w:pPr>
              <w:jc w:val="both"/>
            </w:pPr>
            <w:r w:rsidRPr="008F620B">
              <w:t>Contrail </w:t>
            </w:r>
          </w:p>
        </w:tc>
        <w:tc>
          <w:tcPr>
            <w:tcW w:w="1980" w:type="dxa"/>
            <w:tcBorders>
              <w:top w:val="nil"/>
              <w:left w:val="nil"/>
              <w:bottom w:val="single" w:sz="6" w:space="0" w:color="F1F1F1"/>
              <w:right w:val="single" w:sz="6" w:space="0" w:color="F1F1F1"/>
            </w:tcBorders>
          </w:tcPr>
          <w:p w14:paraId="66E6A26D" w14:textId="77777777" w:rsidR="00C871CD" w:rsidRPr="008F620B" w:rsidRDefault="00C871CD" w:rsidP="00F1168B">
            <w:pPr>
              <w:jc w:val="both"/>
            </w:pPr>
            <w:r w:rsidRPr="008F620B">
              <w:t>200 </w:t>
            </w:r>
          </w:p>
        </w:tc>
      </w:tr>
      <w:tr w:rsidR="00C871CD" w:rsidRPr="00D054BD" w14:paraId="3BE502EF" w14:textId="77777777" w:rsidTr="00F1168B">
        <w:tc>
          <w:tcPr>
            <w:tcW w:w="1410" w:type="dxa"/>
            <w:tcBorders>
              <w:top w:val="nil"/>
              <w:left w:val="single" w:sz="6" w:space="0" w:color="F1F1F1"/>
              <w:bottom w:val="single" w:sz="6" w:space="0" w:color="F1F1F1"/>
              <w:right w:val="single" w:sz="6" w:space="0" w:color="F1F1F1"/>
            </w:tcBorders>
            <w:shd w:val="clear" w:color="auto" w:fill="auto"/>
            <w:hideMark/>
          </w:tcPr>
          <w:p w14:paraId="38863DAE" w14:textId="77777777" w:rsidR="00C871CD" w:rsidRPr="008F620B" w:rsidRDefault="00C871CD" w:rsidP="00F1168B">
            <w:pPr>
              <w:jc w:val="both"/>
            </w:pPr>
            <w:r w:rsidRPr="008F620B">
              <w:t>Cs </w:t>
            </w:r>
          </w:p>
        </w:tc>
        <w:tc>
          <w:tcPr>
            <w:tcW w:w="1980" w:type="dxa"/>
            <w:tcBorders>
              <w:top w:val="nil"/>
              <w:left w:val="nil"/>
              <w:bottom w:val="single" w:sz="6" w:space="0" w:color="F1F1F1"/>
              <w:right w:val="single" w:sz="6" w:space="0" w:color="F1F1F1"/>
            </w:tcBorders>
            <w:shd w:val="clear" w:color="auto" w:fill="auto"/>
            <w:hideMark/>
          </w:tcPr>
          <w:p w14:paraId="10F90665" w14:textId="77777777" w:rsidR="00C871CD" w:rsidRPr="008F620B" w:rsidRDefault="00C871CD" w:rsidP="00F1168B">
            <w:pPr>
              <w:jc w:val="both"/>
            </w:pPr>
            <w:r w:rsidRPr="008F620B">
              <w:t>Cirrostratus </w:t>
            </w:r>
          </w:p>
        </w:tc>
        <w:tc>
          <w:tcPr>
            <w:tcW w:w="1980" w:type="dxa"/>
            <w:tcBorders>
              <w:top w:val="nil"/>
              <w:left w:val="nil"/>
              <w:bottom w:val="single" w:sz="6" w:space="0" w:color="F1F1F1"/>
              <w:right w:val="single" w:sz="6" w:space="0" w:color="F1F1F1"/>
            </w:tcBorders>
          </w:tcPr>
          <w:p w14:paraId="3C76FD6D" w14:textId="77777777" w:rsidR="00C871CD" w:rsidRPr="008F620B" w:rsidRDefault="00C871CD" w:rsidP="00F1168B">
            <w:pPr>
              <w:jc w:val="both"/>
            </w:pPr>
            <w:r w:rsidRPr="008F620B">
              <w:t>287 </w:t>
            </w:r>
          </w:p>
        </w:tc>
      </w:tr>
      <w:tr w:rsidR="00C871CD" w:rsidRPr="00D054BD" w14:paraId="0AE0DF3D" w14:textId="77777777" w:rsidTr="00F1168B">
        <w:tc>
          <w:tcPr>
            <w:tcW w:w="1410" w:type="dxa"/>
            <w:tcBorders>
              <w:top w:val="nil"/>
              <w:left w:val="single" w:sz="6" w:space="0" w:color="F1F1F1"/>
              <w:bottom w:val="single" w:sz="6" w:space="0" w:color="F1F1F1"/>
              <w:right w:val="single" w:sz="6" w:space="0" w:color="F1F1F1"/>
            </w:tcBorders>
            <w:shd w:val="clear" w:color="auto" w:fill="auto"/>
            <w:hideMark/>
          </w:tcPr>
          <w:p w14:paraId="5BAE5779" w14:textId="77777777" w:rsidR="00C871CD" w:rsidRPr="008F620B" w:rsidRDefault="00C871CD" w:rsidP="00F1168B">
            <w:pPr>
              <w:jc w:val="both"/>
            </w:pPr>
            <w:r w:rsidRPr="008F620B">
              <w:t>St </w:t>
            </w:r>
          </w:p>
        </w:tc>
        <w:tc>
          <w:tcPr>
            <w:tcW w:w="1980" w:type="dxa"/>
            <w:tcBorders>
              <w:top w:val="nil"/>
              <w:left w:val="nil"/>
              <w:bottom w:val="single" w:sz="6" w:space="0" w:color="F1F1F1"/>
              <w:right w:val="single" w:sz="6" w:space="0" w:color="F1F1F1"/>
            </w:tcBorders>
            <w:shd w:val="clear" w:color="auto" w:fill="auto"/>
            <w:hideMark/>
          </w:tcPr>
          <w:p w14:paraId="4A5EB631" w14:textId="77777777" w:rsidR="00C871CD" w:rsidRPr="008F620B" w:rsidRDefault="00C871CD" w:rsidP="00F1168B">
            <w:pPr>
              <w:jc w:val="both"/>
            </w:pPr>
            <w:r w:rsidRPr="008F620B">
              <w:t>Stratus </w:t>
            </w:r>
          </w:p>
        </w:tc>
        <w:tc>
          <w:tcPr>
            <w:tcW w:w="1980" w:type="dxa"/>
            <w:tcBorders>
              <w:top w:val="nil"/>
              <w:left w:val="nil"/>
              <w:bottom w:val="single" w:sz="6" w:space="0" w:color="F1F1F1"/>
              <w:right w:val="single" w:sz="6" w:space="0" w:color="F1F1F1"/>
            </w:tcBorders>
          </w:tcPr>
          <w:p w14:paraId="2E804B98" w14:textId="77777777" w:rsidR="00C871CD" w:rsidRPr="008F620B" w:rsidRDefault="00C871CD" w:rsidP="00F1168B">
            <w:pPr>
              <w:keepNext/>
              <w:jc w:val="both"/>
            </w:pPr>
            <w:r w:rsidRPr="008F620B">
              <w:t>202 </w:t>
            </w:r>
          </w:p>
        </w:tc>
      </w:tr>
    </w:tbl>
    <w:p w14:paraId="6FE0D28B" w14:textId="474799F6" w:rsidR="00C871CD" w:rsidRDefault="00C871CD" w:rsidP="00C871CD">
      <w:pPr>
        <w:pStyle w:val="Lgende"/>
        <w:jc w:val="center"/>
      </w:pPr>
      <w:r>
        <w:t xml:space="preserve">Tableau </w:t>
      </w:r>
      <w:ins w:id="184" w:author="LUCETTE FAGNON" w:date="2021-06-02T17:12:00Z">
        <w:r w:rsidR="00E52C3B">
          <w:fldChar w:fldCharType="begin"/>
        </w:r>
        <w:r w:rsidR="00E52C3B">
          <w:instrText xml:space="preserve"> SEQ Tableau \* ARABIC </w:instrText>
        </w:r>
      </w:ins>
      <w:r w:rsidR="00E52C3B">
        <w:fldChar w:fldCharType="separate"/>
      </w:r>
      <w:ins w:id="185" w:author="LUCETTE FAGNON" w:date="2021-06-02T17:12:00Z">
        <w:r w:rsidR="00E52C3B">
          <w:rPr>
            <w:noProof/>
          </w:rPr>
          <w:t>1</w:t>
        </w:r>
        <w:r w:rsidR="00E52C3B">
          <w:fldChar w:fldCharType="end"/>
        </w:r>
      </w:ins>
      <w:del w:id="186" w:author="LUCETTE FAGNON" w:date="2021-06-02T17:12:00Z">
        <w:r w:rsidR="008D5777" w:rsidDel="00E52C3B">
          <w:fldChar w:fldCharType="begin"/>
        </w:r>
        <w:r w:rsidR="008D5777" w:rsidDel="00E52C3B">
          <w:delInstrText xml:space="preserve"> SEQ Tableau \* ARABIC </w:delInstrText>
        </w:r>
        <w:r w:rsidR="008D5777" w:rsidDel="00E52C3B">
          <w:fldChar w:fldCharType="separate"/>
        </w:r>
        <w:r w:rsidDel="00E52C3B">
          <w:rPr>
            <w:noProof/>
          </w:rPr>
          <w:delText>1</w:delText>
        </w:r>
        <w:r w:rsidR="008D5777" w:rsidDel="00E52C3B">
          <w:rPr>
            <w:noProof/>
          </w:rPr>
          <w:fldChar w:fldCharType="end"/>
        </w:r>
      </w:del>
      <w:r>
        <w:t xml:space="preserve">: </w:t>
      </w:r>
      <w:r w:rsidRPr="00634096">
        <w:t>Répartition des images par classes dans la base de données CCSN</w:t>
      </w:r>
    </w:p>
    <w:p w14:paraId="742B52E4" w14:textId="3D17F99A" w:rsidR="006D328A" w:rsidRDefault="00C871CD" w:rsidP="00C871CD">
      <w:pPr>
        <w:jc w:val="both"/>
      </w:pPr>
      <w:r w:rsidRPr="008F620B">
        <w:t>Le nombre total d'échantillons augmente la difficulté d'apprentissage mais améliore l'extraction de fonctionnalités. De plus, en raison d</w:t>
      </w:r>
      <w:ins w:id="187" w:author="Jacques Courbier" w:date="2021-06-02T14:47:00Z">
        <w:r w:rsidR="00E27991">
          <w:t>e la</w:t>
        </w:r>
      </w:ins>
      <w:del w:id="188" w:author="Jacques Courbier" w:date="2021-06-02T14:47:00Z">
        <w:r w:rsidRPr="008F620B" w:rsidDel="00E27991">
          <w:delText>u</w:delText>
        </w:r>
      </w:del>
      <w:r w:rsidRPr="008F620B">
        <w:t xml:space="preserve"> </w:t>
      </w:r>
      <w:ins w:id="189" w:author="Jacques Courbier" w:date="2021-06-02T14:47:00Z">
        <w:r w:rsidR="00E27991">
          <w:t xml:space="preserve">diversité des </w:t>
        </w:r>
      </w:ins>
      <w:commentRangeStart w:id="190"/>
      <w:commentRangeStart w:id="191"/>
      <w:del w:id="192" w:author="Jacques Courbier" w:date="2021-06-02T14:47:00Z">
        <w:r w:rsidRPr="008F620B" w:rsidDel="00E27991">
          <w:delText xml:space="preserve">grand </w:delText>
        </w:r>
      </w:del>
      <w:ins w:id="193" w:author="Lucette Fagnon" w:date="2021-03-17T15:48:00Z">
        <w:del w:id="194" w:author="Jacques Courbier" w:date="2021-06-02T14:47:00Z">
          <w:r w:rsidRPr="008F620B" w:rsidDel="00E27991">
            <w:delText xml:space="preserve">nombre de </w:delText>
          </w:r>
        </w:del>
        <w:r w:rsidRPr="008F620B">
          <w:t>typ</w:t>
        </w:r>
      </w:ins>
      <w:ins w:id="195" w:author="Jacques Courbier" w:date="2021-06-02T14:47:00Z">
        <w:r w:rsidR="00E27991">
          <w:t>ologies</w:t>
        </w:r>
      </w:ins>
      <w:ins w:id="196" w:author="Lucette Fagnon" w:date="2021-03-17T15:48:00Z">
        <w:del w:id="197" w:author="Jacques Courbier" w:date="2021-06-02T14:47:00Z">
          <w:r w:rsidRPr="008F620B" w:rsidDel="00E27991">
            <w:delText>es</w:delText>
          </w:r>
        </w:del>
        <w:r w:rsidRPr="008F620B">
          <w:t xml:space="preserve"> </w:t>
        </w:r>
      </w:ins>
      <w:commentRangeEnd w:id="190"/>
      <w:r w:rsidR="00D63FE8">
        <w:rPr>
          <w:rStyle w:val="Marquedecommentaire"/>
        </w:rPr>
        <w:commentReference w:id="190"/>
      </w:r>
      <w:commentRangeEnd w:id="191"/>
      <w:r w:rsidR="00E27991">
        <w:rPr>
          <w:rStyle w:val="Marquedecommentaire"/>
        </w:rPr>
        <w:commentReference w:id="191"/>
      </w:r>
      <w:r w:rsidRPr="008F620B">
        <w:t xml:space="preserve">de nuages, les images de nuages </w:t>
      </w:r>
      <w:r w:rsidRPr="008F620B">
        <w:rPr>
          <w:rFonts w:ascii="Times New Roman" w:hAnsi="Times New Roman" w:cs="Times New Roman"/>
        </w:rPr>
        <w:t>​​</w:t>
      </w:r>
      <w:r w:rsidRPr="008F620B">
        <w:t>dans cette base de données présentent une grande variation d'éclairage et une variation intra classe. Dans les jeux de données CCSN, certaines images ont une résolution de 256x256 et d’autres 400x400 et elles sont toutes au format JPEG.</w:t>
      </w:r>
    </w:p>
    <w:p w14:paraId="1EF9FEDB" w14:textId="056EDE8F" w:rsidR="00C871CD" w:rsidRDefault="006D328A" w:rsidP="00C871CD">
      <w:pPr>
        <w:jc w:val="both"/>
        <w:rPr>
          <w:ins w:id="198" w:author="Jacques Courbier" w:date="2021-06-02T14:52:00Z"/>
        </w:rPr>
      </w:pPr>
      <w:ins w:id="199" w:author="ABIDI Asma" w:date="2021-04-28T15:09:00Z">
        <w:r>
          <w:rPr>
            <w:noProof/>
          </w:rPr>
          <w:lastRenderedPageBreak/>
          <mc:AlternateContent>
            <mc:Choice Requires="wps">
              <w:drawing>
                <wp:anchor distT="0" distB="0" distL="114300" distR="114300" simplePos="0" relativeHeight="251801088" behindDoc="0" locked="0" layoutInCell="1" allowOverlap="1" wp14:anchorId="38F055AC" wp14:editId="45351C41">
                  <wp:simplePos x="0" y="0"/>
                  <wp:positionH relativeFrom="column">
                    <wp:posOffset>963393</wp:posOffset>
                  </wp:positionH>
                  <wp:positionV relativeFrom="paragraph">
                    <wp:posOffset>3896995</wp:posOffset>
                  </wp:positionV>
                  <wp:extent cx="4067810" cy="635"/>
                  <wp:effectExtent l="0" t="0" r="8890" b="5715"/>
                  <wp:wrapTopAndBottom/>
                  <wp:docPr id="37" name="Zone de texte 37"/>
                  <wp:cNvGraphicFramePr/>
                  <a:graphic xmlns:a="http://schemas.openxmlformats.org/drawingml/2006/main">
                    <a:graphicData uri="http://schemas.microsoft.com/office/word/2010/wordprocessingShape">
                      <wps:wsp>
                        <wps:cNvSpPr txBox="1"/>
                        <wps:spPr>
                          <a:xfrm>
                            <a:off x="0" y="0"/>
                            <a:ext cx="4067810" cy="635"/>
                          </a:xfrm>
                          <a:prstGeom prst="rect">
                            <a:avLst/>
                          </a:prstGeom>
                          <a:solidFill>
                            <a:prstClr val="white"/>
                          </a:solidFill>
                          <a:ln>
                            <a:noFill/>
                          </a:ln>
                        </wps:spPr>
                        <wps:txbx>
                          <w:txbxContent>
                            <w:p w14:paraId="6EF5989D" w14:textId="6768EDE0" w:rsidR="00811230" w:rsidRPr="00CB2254" w:rsidRDefault="00811230">
                              <w:pPr>
                                <w:pStyle w:val="Lgende"/>
                                <w:jc w:val="center"/>
                                <w:rPr>
                                  <w:noProof/>
                                </w:rPr>
                                <w:pPrChange w:id="200" w:author="Jacques Courbier" w:date="2021-06-02T14:53:00Z">
                                  <w:pPr>
                                    <w:jc w:val="both"/>
                                  </w:pPr>
                                </w:pPrChange>
                              </w:pPr>
                              <w:ins w:id="201" w:author="ABIDI Asma" w:date="2021-04-28T15:09:00Z">
                                <w:r>
                                  <w:t xml:space="preserve">Figure </w:t>
                                </w:r>
                                <w:r>
                                  <w:fldChar w:fldCharType="begin"/>
                                </w:r>
                                <w:r>
                                  <w:instrText xml:space="preserve"> SEQ Figure \* ARABIC </w:instrText>
                                </w:r>
                              </w:ins>
                              <w:r>
                                <w:fldChar w:fldCharType="separate"/>
                              </w:r>
                              <w:ins w:id="202" w:author="LUCETTE FAGNON" w:date="2021-06-02T17:15:00Z">
                                <w:r w:rsidR="00E52C3B">
                                  <w:rPr>
                                    <w:noProof/>
                                  </w:rPr>
                                  <w:t>2</w:t>
                                </w:r>
                              </w:ins>
                              <w:ins w:id="203" w:author="ABIDI Asma" w:date="2021-04-28T15:09:00Z">
                                <w:r>
                                  <w:fldChar w:fldCharType="end"/>
                                </w:r>
                              </w:ins>
                              <w:ins w:id="204" w:author="Jacques Courbier" w:date="2021-06-02T14:53:00Z">
                                <w:r>
                                  <w:t> : Echantillon des images de la base de données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F055AC" id="Zone de texte 37" o:spid="_x0000_s1049" type="#_x0000_t202" style="position:absolute;left:0;text-align:left;margin-left:75.85pt;margin-top:306.85pt;width:320.3pt;height:.05pt;z-index:25180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" stroked="f">
                  <v:textbox style="mso-fit-shape-to-text:t" inset="0,0,0,0">
                    <w:txbxContent>
                      <w:p w14:paraId="6EF5989D" w14:textId="6768EDE0" w:rsidR="00811230" w:rsidRPr="00CB2254" w:rsidRDefault="00811230">
                        <w:pPr>
                          <w:pStyle w:val="Lgende"/>
                          <w:jc w:val="center"/>
                          <w:rPr>
                            <w:noProof/>
                          </w:rPr>
                          <w:pPrChange w:id="205" w:author="Jacques Courbier" w:date="2021-06-02T14:53:00Z">
                            <w:pPr>
                              <w:jc w:val="both"/>
                            </w:pPr>
                          </w:pPrChange>
                        </w:pPr>
                        <w:ins w:id="206" w:author="ABIDI Asma" w:date="2021-04-28T15:09:00Z">
                          <w:r>
                            <w:t xml:space="preserve">Figure </w:t>
                          </w:r>
                          <w:r>
                            <w:fldChar w:fldCharType="begin"/>
                          </w:r>
                          <w:r>
                            <w:instrText xml:space="preserve"> SEQ Figure \* ARABIC </w:instrText>
                          </w:r>
                        </w:ins>
                        <w:r>
                          <w:fldChar w:fldCharType="separate"/>
                        </w:r>
                        <w:ins w:id="207" w:author="LUCETTE FAGNON" w:date="2021-06-02T17:15:00Z">
                          <w:r w:rsidR="00E52C3B">
                            <w:rPr>
                              <w:noProof/>
                            </w:rPr>
                            <w:t>2</w:t>
                          </w:r>
                        </w:ins>
                        <w:ins w:id="208" w:author="ABIDI Asma" w:date="2021-04-28T15:09:00Z">
                          <w:r>
                            <w:fldChar w:fldCharType="end"/>
                          </w:r>
                        </w:ins>
                        <w:ins w:id="209" w:author="Jacques Courbier" w:date="2021-06-02T14:53:00Z">
                          <w:r>
                            <w:t> : Echantillon des images de la base de données</w:t>
                          </w:r>
                        </w:ins>
                      </w:p>
                    </w:txbxContent>
                  </v:textbox>
                  <w10:wrap type="topAndBottom"/>
                </v:shape>
              </w:pict>
            </mc:Fallback>
          </mc:AlternateContent>
        </w:r>
      </w:ins>
      <w:r>
        <w:rPr>
          <w:noProof/>
        </w:rPr>
        <w:drawing>
          <wp:anchor distT="0" distB="0" distL="114300" distR="114300" simplePos="0" relativeHeight="251656704" behindDoc="0" locked="0" layoutInCell="1" allowOverlap="1" wp14:anchorId="1CA16BDC" wp14:editId="2189BB5D">
            <wp:simplePos x="0" y="0"/>
            <wp:positionH relativeFrom="column">
              <wp:posOffset>1069047</wp:posOffset>
            </wp:positionH>
            <wp:positionV relativeFrom="paragraph">
              <wp:posOffset>196215</wp:posOffset>
            </wp:positionV>
            <wp:extent cx="3549650" cy="3544570"/>
            <wp:effectExtent l="0" t="0" r="0" b="0"/>
            <wp:wrapTopAndBottom/>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549650" cy="3544570"/>
                    </a:xfrm>
                    <a:prstGeom prst="rect">
                      <a:avLst/>
                    </a:prstGeom>
                  </pic:spPr>
                </pic:pic>
              </a:graphicData>
            </a:graphic>
            <wp14:sizeRelH relativeFrom="margin">
              <wp14:pctWidth>0</wp14:pctWidth>
            </wp14:sizeRelH>
            <wp14:sizeRelV relativeFrom="margin">
              <wp14:pctHeight>0</wp14:pctHeight>
            </wp14:sizeRelV>
          </wp:anchor>
        </w:drawing>
      </w:r>
      <w:r w:rsidR="00C871CD" w:rsidRPr="008F620B">
        <w:t xml:space="preserve"> </w:t>
      </w:r>
    </w:p>
    <w:p w14:paraId="727F54B5" w14:textId="6D4503A3" w:rsidR="006D328A" w:rsidRPr="008F620B" w:rsidRDefault="006D328A" w:rsidP="00C871CD">
      <w:pPr>
        <w:jc w:val="both"/>
      </w:pPr>
    </w:p>
    <w:p w14:paraId="248DC2A1" w14:textId="1099847E" w:rsidR="00C871CD" w:rsidRDefault="00C871CD" w:rsidP="00C871CD">
      <w:pPr>
        <w:pStyle w:val="Titre5"/>
      </w:pPr>
      <w:r>
        <w:t>Bruitage des images</w:t>
      </w:r>
    </w:p>
    <w:p w14:paraId="6D705AD9" w14:textId="3C05AD0C" w:rsidR="00C871CD" w:rsidRDefault="00C871CD" w:rsidP="00C871CD">
      <w:pPr>
        <w:jc w:val="both"/>
      </w:pPr>
      <w:r>
        <w:t xml:space="preserve">Nous </w:t>
      </w:r>
      <w:ins w:id="210" w:author="Jacques Courbier" w:date="2021-06-02T14:50:00Z">
        <w:r w:rsidR="006D328A">
          <w:t xml:space="preserve">devons </w:t>
        </w:r>
        <w:del w:id="211" w:author="Jacques Courbier" w:date="2021-06-02T14:51:00Z">
          <w:r w:rsidR="006D328A" w:rsidDel="006D328A">
            <w:delText xml:space="preserve">rajouter </w:delText>
          </w:r>
        </w:del>
      </w:ins>
      <w:commentRangeStart w:id="212"/>
      <w:commentRangeStart w:id="213"/>
      <w:r>
        <w:t>rajouter</w:t>
      </w:r>
      <w:del w:id="214" w:author="Jacques Courbier" w:date="2021-06-02T14:51:00Z">
        <w:r w:rsidDel="006D328A">
          <w:delText>ons</w:delText>
        </w:r>
      </w:del>
      <w:commentRangeEnd w:id="212"/>
      <w:r w:rsidR="00D63FE8">
        <w:rPr>
          <w:rStyle w:val="Marquedecommentaire"/>
        </w:rPr>
        <w:commentReference w:id="212"/>
      </w:r>
      <w:commentRangeEnd w:id="213"/>
      <w:r w:rsidR="006D328A">
        <w:rPr>
          <w:rStyle w:val="Marquedecommentaire"/>
        </w:rPr>
        <w:commentReference w:id="213"/>
      </w:r>
      <w:r>
        <w:t xml:space="preserve"> artificiellement différents types de bruits sur les images de notre base de données</w:t>
      </w:r>
      <w:commentRangeStart w:id="215"/>
      <w:commentRangeStart w:id="216"/>
      <w:r>
        <w:t>.</w:t>
      </w:r>
      <w:commentRangeEnd w:id="215"/>
      <w:r w:rsidR="00D63FE8">
        <w:rPr>
          <w:rStyle w:val="Marquedecommentaire"/>
        </w:rPr>
        <w:commentReference w:id="215"/>
      </w:r>
      <w:commentRangeEnd w:id="216"/>
      <w:r w:rsidR="006D328A">
        <w:rPr>
          <w:rStyle w:val="Marquedecommentaire"/>
        </w:rPr>
        <w:commentReference w:id="216"/>
      </w:r>
    </w:p>
    <w:p w14:paraId="0A5A3829" w14:textId="77777777" w:rsidR="00C871CD" w:rsidRDefault="00C871CD" w:rsidP="00C871CD">
      <w:pPr>
        <w:pStyle w:val="Titre6"/>
      </w:pPr>
      <w:r>
        <w:t>Les bruits induits par un défaut dans le matériel</w:t>
      </w:r>
    </w:p>
    <w:p w14:paraId="07C51AFD" w14:textId="4C5BA5C4" w:rsidR="00C871CD" w:rsidRDefault="00C871CD" w:rsidP="00C871CD">
      <w:pPr>
        <w:pStyle w:val="Titre7"/>
      </w:pPr>
      <w:r>
        <w:t xml:space="preserve">Le </w:t>
      </w:r>
      <w:r w:rsidRPr="008F620B">
        <w:t>bruit thermique</w:t>
      </w:r>
      <w:r>
        <w:t xml:space="preserve"> ou gaussien</w:t>
      </w:r>
    </w:p>
    <w:p w14:paraId="2FA91EAC" w14:textId="6E2C8893" w:rsidR="00C871CD" w:rsidDel="006D328A" w:rsidRDefault="006D328A" w:rsidP="00C871CD">
      <w:pPr>
        <w:jc w:val="both"/>
        <w:rPr>
          <w:del w:id="217" w:author="Jacques Courbier" w:date="2021-06-02T15:00:00Z"/>
        </w:rPr>
      </w:pPr>
      <w:ins w:id="218" w:author="Jacques Courbier" w:date="2021-06-02T14:59:00Z">
        <w:r w:rsidRPr="006D328A">
          <w:t>Au cours de cette phase de travaux nous avons amorcé une démarche expérimentale afin de rajouter un bruit gaussien aux images collectées. Ces bruits sont dûs à l'agitation naturelle thermique des porteurs de charges, c'est-à-dire des électrons, qui augmentent avec la température du capteur d'image. Ces bruits sont causés par un mauvais éclairage, une température élevée, ou une mauvaise transmission (défaillance du circuit électrique).   Il s’agit donc de rajouter à l’image nette un matrice (filtre) gaussienne formée de façon aléatoire et de même taille que l’image en entrée</w:t>
        </w:r>
      </w:ins>
      <w:commentRangeStart w:id="219"/>
      <w:commentRangeStart w:id="220"/>
      <w:del w:id="221" w:author="Jacques Courbier" w:date="2021-06-02T15:00:00Z">
        <w:r w:rsidR="00C871CD" w:rsidDel="00111555">
          <w:delText>E</w:delText>
        </w:r>
      </w:del>
      <w:ins w:id="222" w:author="Jacques Courbier" w:date="2021-06-02T15:00:00Z">
        <w:r w:rsidR="00111555">
          <w:rPr>
            <w:i/>
            <w:iCs/>
          </w:rPr>
          <w:t>.</w:t>
        </w:r>
      </w:ins>
      <w:del w:id="223" w:author="Jacques Courbier" w:date="2021-06-02T15:00:00Z">
        <w:r w:rsidR="00C871CD" w:rsidRPr="00855CEF" w:rsidDel="006D328A">
          <w:delText xml:space="preserve">galement nommé bruit de résistance, ou bruit Johnson ou bruit de Johnson-Nyquist, </w:delText>
        </w:r>
        <w:r w:rsidR="00C871CD" w:rsidDel="006D328A">
          <w:delText xml:space="preserve">il </w:delText>
        </w:r>
        <w:r w:rsidR="00C871CD" w:rsidRPr="00855CEF" w:rsidDel="006D328A">
          <w:delText xml:space="preserve">est dû à l'agitation naturelle thermique des porteurs de charges, c'est-à-dire des électrons, qui augmente avec la température du capteur d'image. Ce phénomène est appelé courant d'obscurité. </w:delText>
        </w:r>
        <w:r w:rsidR="00C871CD" w:rsidRPr="00BB273B" w:rsidDel="006D328A">
          <w:delText>Les principales sources de bruit gaussien en images numériques sont un mauvais éclairage, une température élevée, ou une mauvaise transmission (défaillance du circuit électrique).</w:delText>
        </w:r>
        <w:r w:rsidR="00C871CD" w:rsidDel="006D328A">
          <w:delText xml:space="preserve"> </w:delText>
        </w:r>
      </w:del>
    </w:p>
    <w:p w14:paraId="060A8042" w14:textId="0FDE5B44" w:rsidR="00C871CD" w:rsidRPr="00741479" w:rsidRDefault="00C871CD" w:rsidP="00C871CD">
      <w:pPr>
        <w:jc w:val="both"/>
        <w:rPr>
          <w:i/>
          <w:iCs/>
        </w:rPr>
      </w:pPr>
      <w:del w:id="224" w:author="Jacques Courbier" w:date="2021-06-02T15:00:00Z">
        <w:r w:rsidRPr="00741479" w:rsidDel="006D328A">
          <w:rPr>
            <w:i/>
            <w:iCs/>
          </w:rPr>
          <w:delText xml:space="preserve">Pour l’ajout du bruit gaussien aux image, </w:delText>
        </w:r>
        <w:commentRangeStart w:id="225"/>
        <w:r w:rsidRPr="00741479" w:rsidDel="006D328A">
          <w:rPr>
            <w:i/>
            <w:iCs/>
          </w:rPr>
          <w:delText xml:space="preserve">on rajoute </w:delText>
        </w:r>
        <w:commentRangeEnd w:id="225"/>
        <w:r w:rsidR="00741479" w:rsidDel="006D328A">
          <w:rPr>
            <w:rStyle w:val="Marquedecommentaire"/>
          </w:rPr>
          <w:commentReference w:id="225"/>
        </w:r>
        <w:r w:rsidRPr="00741479" w:rsidDel="006D328A">
          <w:rPr>
            <w:i/>
            <w:iCs/>
          </w:rPr>
          <w:delText>à l’image nette un matrice (filtre) gaussienne formée de façon aléatoire et de même taille que l’image en entrée.</w:delText>
        </w:r>
      </w:del>
      <w:commentRangeEnd w:id="219"/>
      <w:r w:rsidR="00741479">
        <w:rPr>
          <w:rStyle w:val="Marquedecommentaire"/>
        </w:rPr>
        <w:commentReference w:id="219"/>
      </w:r>
      <w:commentRangeEnd w:id="220"/>
      <w:r w:rsidR="006D328A">
        <w:rPr>
          <w:rStyle w:val="Marquedecommentaire"/>
        </w:rPr>
        <w:commentReference w:id="220"/>
      </w:r>
    </w:p>
    <w:p w14:paraId="5BE71A4C" w14:textId="77777777" w:rsidR="00C871CD" w:rsidRDefault="00C871CD" w:rsidP="00C871CD">
      <w:pPr>
        <w:pStyle w:val="Titre7"/>
      </w:pPr>
      <w:commentRangeStart w:id="227"/>
      <w:commentRangeStart w:id="228"/>
      <w:r>
        <w:lastRenderedPageBreak/>
        <w:t>L</w:t>
      </w:r>
      <w:r w:rsidRPr="008F620B">
        <w:t>e bruit sel et poivre</w:t>
      </w:r>
      <w:commentRangeEnd w:id="227"/>
      <w:r w:rsidR="001A533C">
        <w:rPr>
          <w:rStyle w:val="Marquedecommentaire"/>
          <w:rFonts w:ascii="Rockwell" w:eastAsiaTheme="minorEastAsia" w:hAnsi="Rockwell" w:cstheme="minorBidi"/>
          <w:i w:val="0"/>
          <w:iCs w:val="0"/>
          <w:color w:val="auto"/>
        </w:rPr>
        <w:commentReference w:id="227"/>
      </w:r>
      <w:commentRangeEnd w:id="228"/>
      <w:r w:rsidR="00FA59EB">
        <w:rPr>
          <w:rStyle w:val="Marquedecommentaire"/>
          <w:rFonts w:ascii="Rockwell" w:eastAsiaTheme="minorEastAsia" w:hAnsi="Rockwell" w:cstheme="minorBidi"/>
          <w:i w:val="0"/>
          <w:iCs w:val="0"/>
          <w:color w:val="auto"/>
        </w:rPr>
        <w:commentReference w:id="228"/>
      </w:r>
    </w:p>
    <w:p w14:paraId="4BE8C9E6" w14:textId="17EF4C6A" w:rsidR="00C871CD" w:rsidRDefault="0050483D" w:rsidP="00C871CD">
      <w:pPr>
        <w:jc w:val="both"/>
      </w:pPr>
      <w:ins w:id="229" w:author="Jacques Courbier" w:date="2021-06-02T15:02:00Z">
        <w:r>
          <w:t xml:space="preserve">A l’instar du bruit gaussien, il nous a semblé pertinent d’expérimenter </w:t>
        </w:r>
      </w:ins>
      <w:ins w:id="230" w:author="Jacques Courbier" w:date="2021-06-02T15:03:00Z">
        <w:r>
          <w:t>l</w:t>
        </w:r>
      </w:ins>
      <w:del w:id="231" w:author="Jacques Courbier" w:date="2021-06-02T15:03:00Z">
        <w:r w:rsidR="00C871CD" w:rsidRPr="00FD369B" w:rsidDel="0050483D">
          <w:delText>L</w:delText>
        </w:r>
      </w:del>
      <w:r w:rsidR="00C871CD" w:rsidRPr="00FD369B">
        <w:t xml:space="preserve">e bruit </w:t>
      </w:r>
      <w:ins w:id="232" w:author="Jacques Courbier" w:date="2021-06-02T15:03:00Z">
        <w:r>
          <w:t xml:space="preserve">sel et </w:t>
        </w:r>
      </w:ins>
      <w:r w:rsidR="00C871CD" w:rsidRPr="00FD369B">
        <w:t xml:space="preserve">poivre </w:t>
      </w:r>
      <w:del w:id="233" w:author="Jacques Courbier" w:date="2021-06-02T15:03:00Z">
        <w:r w:rsidR="00C871CD" w:rsidRPr="00FD369B" w:rsidDel="0050483D">
          <w:delText xml:space="preserve">et sel </w:delText>
        </w:r>
      </w:del>
      <w:r w:rsidR="00C871CD" w:rsidRPr="00FD369B">
        <w:t>également appelé bruit impulsionnel</w:t>
      </w:r>
      <w:ins w:id="234" w:author="Jacques Courbier" w:date="2021-06-02T15:03:00Z">
        <w:r>
          <w:t>.</w:t>
        </w:r>
      </w:ins>
      <w:r w:rsidR="00C871CD" w:rsidRPr="00FD369B">
        <w:t xml:space="preserve"> </w:t>
      </w:r>
      <w:ins w:id="235" w:author="Jacques Courbier" w:date="2021-06-02T15:03:00Z">
        <w:r>
          <w:t xml:space="preserve">Il est du </w:t>
        </w:r>
      </w:ins>
      <w:del w:id="236" w:author="Jacques Courbier" w:date="2021-06-02T15:03:00Z">
        <w:r w:rsidR="00C871CD" w:rsidRPr="00FD369B" w:rsidDel="0050483D">
          <w:delText xml:space="preserve">est </w:delText>
        </w:r>
      </w:del>
      <w:ins w:id="237" w:author="Jacques Courbier" w:date="2021-06-02T15:03:00Z">
        <w:r>
          <w:t xml:space="preserve">à </w:t>
        </w:r>
      </w:ins>
      <w:r w:rsidR="00C871CD" w:rsidRPr="00FD369B">
        <w:t>une altération aléatoire subit par une image numérique, faisant passer l'intensité de certains pixels (répartis d'une manière aléatoire dans l'image) à la valeur minimum ou maximum de la plage dynamique du pixel, respectivement 0 et 255 dans le cas d'une image numérique codée en 8-bits. On voit apparaître sur la photo, de façon aléatoire, des pixels noirs et blancs</w:t>
      </w:r>
      <w:del w:id="238" w:author="Jacques Courbier" w:date="2021-06-02T15:05:00Z">
        <w:r w:rsidR="00C871CD" w:rsidRPr="00FD369B" w:rsidDel="0050483D">
          <w:delText xml:space="preserve"> comme le montre la figure ci-contre</w:delText>
        </w:r>
      </w:del>
      <w:r w:rsidR="00C871CD" w:rsidRPr="00FD369B">
        <w:t xml:space="preserve">, d’où l’appellation </w:t>
      </w:r>
      <w:del w:id="239" w:author="Jacques Courbier" w:date="2021-06-02T15:05:00Z">
        <w:r w:rsidR="00C871CD" w:rsidRPr="00FD369B" w:rsidDel="0050483D">
          <w:delText xml:space="preserve">bruit </w:delText>
        </w:r>
      </w:del>
      <w:r w:rsidR="00C871CD" w:rsidRPr="00FD369B">
        <w:t>poivre et sel du bruit.</w:t>
      </w:r>
      <w:r w:rsidR="00C871CD">
        <w:t xml:space="preserve"> </w:t>
      </w:r>
      <w:ins w:id="240" w:author="Jacques Courbier" w:date="2021-06-02T15:05:00Z">
        <w:r>
          <w:t xml:space="preserve">Il peut être </w:t>
        </w:r>
      </w:ins>
      <w:del w:id="241" w:author="Jacques Courbier" w:date="2021-06-02T15:05:00Z">
        <w:r w:rsidR="00C871CD" w:rsidRPr="00775762" w:rsidDel="0050483D">
          <w:delText xml:space="preserve">Ce bruit est souvent </w:delText>
        </w:r>
      </w:del>
      <w:ins w:id="242" w:author="Jacques Courbier" w:date="2021-06-02T15:05:00Z">
        <w:r>
          <w:t xml:space="preserve">également </w:t>
        </w:r>
      </w:ins>
      <w:r w:rsidR="00C871CD" w:rsidRPr="00775762">
        <w:t>dû soit à des erreurs de transmission de données, soit aux dysfonctionnement ou à la présence de particules fines sur les éléments du capteur de la caméra ou à des emplacements mémoire défectueux dans le matériel.</w:t>
      </w:r>
    </w:p>
    <w:p w14:paraId="3C9652CC" w14:textId="6E677CF9" w:rsidR="00C871CD" w:rsidRPr="001A533C" w:rsidRDefault="00C871CD" w:rsidP="00C871CD">
      <w:pPr>
        <w:jc w:val="both"/>
        <w:rPr>
          <w:i/>
          <w:iCs/>
        </w:rPr>
      </w:pPr>
      <w:del w:id="243" w:author="Jacques Courbier" w:date="2021-06-02T15:06:00Z">
        <w:r w:rsidRPr="001A533C" w:rsidDel="0050483D">
          <w:rPr>
            <w:i/>
            <w:iCs/>
          </w:rPr>
          <w:delText xml:space="preserve">Pour l’obtenir artificiellement, </w:delText>
        </w:r>
      </w:del>
      <w:ins w:id="244" w:author="Jacques Courbier" w:date="2021-06-02T15:06:00Z">
        <w:r w:rsidR="0050483D">
          <w:rPr>
            <w:i/>
            <w:iCs/>
          </w:rPr>
          <w:t>I</w:t>
        </w:r>
      </w:ins>
      <w:del w:id="245" w:author="Jacques Courbier" w:date="2021-06-02T15:06:00Z">
        <w:r w:rsidRPr="001A533C" w:rsidDel="0050483D">
          <w:rPr>
            <w:i/>
            <w:iCs/>
          </w:rPr>
          <w:delText>i</w:delText>
        </w:r>
      </w:del>
      <w:r w:rsidRPr="001A533C">
        <w:rPr>
          <w:i/>
          <w:iCs/>
        </w:rPr>
        <w:t xml:space="preserve">l </w:t>
      </w:r>
      <w:del w:id="246" w:author="Jacques Courbier" w:date="2021-06-02T15:06:00Z">
        <w:r w:rsidRPr="001A533C" w:rsidDel="0050483D">
          <w:rPr>
            <w:i/>
            <w:iCs/>
          </w:rPr>
          <w:delText xml:space="preserve">suffit </w:delText>
        </w:r>
      </w:del>
      <w:ins w:id="247" w:author="Jacques Courbier" w:date="2021-06-02T15:06:00Z">
        <w:r w:rsidR="0050483D">
          <w:rPr>
            <w:i/>
            <w:iCs/>
          </w:rPr>
          <w:t xml:space="preserve">s’agit donc de </w:t>
        </w:r>
      </w:ins>
      <w:del w:id="248" w:author="Jacques Courbier" w:date="2021-06-02T15:06:00Z">
        <w:r w:rsidRPr="001A533C" w:rsidDel="0050483D">
          <w:rPr>
            <w:i/>
            <w:iCs/>
          </w:rPr>
          <w:delText xml:space="preserve">de </w:delText>
        </w:r>
      </w:del>
      <w:r w:rsidRPr="001A533C">
        <w:rPr>
          <w:i/>
          <w:iCs/>
        </w:rPr>
        <w:t xml:space="preserve">remplacer de façon aléatoire un certain pourcentages des valeurs des pixels de </w:t>
      </w:r>
      <w:ins w:id="249" w:author="Jacques Courbier" w:date="2021-06-02T15:06:00Z">
        <w:r w:rsidR="0050483D">
          <w:rPr>
            <w:i/>
            <w:iCs/>
          </w:rPr>
          <w:t xml:space="preserve">chaque </w:t>
        </w:r>
      </w:ins>
      <w:del w:id="250" w:author="Jacques Courbier" w:date="2021-06-02T15:06:00Z">
        <w:r w:rsidRPr="001A533C" w:rsidDel="0050483D">
          <w:rPr>
            <w:i/>
            <w:iCs/>
          </w:rPr>
          <w:delText>l’</w:delText>
        </w:r>
      </w:del>
      <w:r w:rsidRPr="001A533C">
        <w:rPr>
          <w:i/>
          <w:iCs/>
        </w:rPr>
        <w:t>image en entrée par 0 ou 1.</w:t>
      </w:r>
    </w:p>
    <w:p w14:paraId="6DF33892" w14:textId="77777777" w:rsidR="00C871CD" w:rsidRDefault="00C871CD" w:rsidP="00C871CD">
      <w:pPr>
        <w:pStyle w:val="Titre7"/>
      </w:pPr>
      <w:commentRangeStart w:id="251"/>
      <w:commentRangeStart w:id="252"/>
      <w:r>
        <w:t>L</w:t>
      </w:r>
      <w:r w:rsidRPr="008F620B">
        <w:t>e bruit de grenaille</w:t>
      </w:r>
      <w:commentRangeEnd w:id="251"/>
      <w:r w:rsidR="001A533C">
        <w:rPr>
          <w:rStyle w:val="Marquedecommentaire"/>
          <w:rFonts w:ascii="Rockwell" w:eastAsiaTheme="minorEastAsia" w:hAnsi="Rockwell" w:cstheme="minorBidi"/>
          <w:i w:val="0"/>
          <w:iCs w:val="0"/>
          <w:color w:val="auto"/>
        </w:rPr>
        <w:commentReference w:id="251"/>
      </w:r>
      <w:commentRangeEnd w:id="252"/>
      <w:r w:rsidR="00FA59EB">
        <w:rPr>
          <w:rStyle w:val="Marquedecommentaire"/>
          <w:rFonts w:ascii="Rockwell" w:eastAsiaTheme="minorEastAsia" w:hAnsi="Rockwell" w:cstheme="minorBidi"/>
          <w:i w:val="0"/>
          <w:iCs w:val="0"/>
          <w:color w:val="auto"/>
        </w:rPr>
        <w:commentReference w:id="252"/>
      </w:r>
    </w:p>
    <w:p w14:paraId="26CE186D" w14:textId="49F06E60" w:rsidR="00C871CD" w:rsidRDefault="00FA59EB" w:rsidP="00C871CD">
      <w:pPr>
        <w:jc w:val="both"/>
      </w:pPr>
      <w:ins w:id="253" w:author="Jacques Courbier" w:date="2021-06-02T15:08:00Z">
        <w:r>
          <w:t>Au cours de cette étape de nos travaux nous avons également expérimenté l</w:t>
        </w:r>
      </w:ins>
      <w:del w:id="254" w:author="Jacques Courbier" w:date="2021-06-02T15:08:00Z">
        <w:r w:rsidR="00C871CD" w:rsidRPr="008924C6" w:rsidDel="00FA59EB">
          <w:delText>L</w:delText>
        </w:r>
      </w:del>
      <w:r w:rsidR="00C871CD" w:rsidRPr="008924C6">
        <w:t>e bruit de grenaille, ou bruit de Schottky ou bruit quantique (en anglais, shot noise)</w:t>
      </w:r>
      <w:ins w:id="255" w:author="Jacques Courbier" w:date="2021-06-02T15:08:00Z">
        <w:r>
          <w:t>.</w:t>
        </w:r>
      </w:ins>
      <w:r w:rsidR="00C871CD" w:rsidRPr="008924C6">
        <w:t xml:space="preserve"> </w:t>
      </w:r>
      <w:ins w:id="256" w:author="Jacques Courbier" w:date="2021-06-02T15:08:00Z">
        <w:r>
          <w:t xml:space="preserve">Il s’agit </w:t>
        </w:r>
      </w:ins>
      <w:del w:id="257" w:author="Jacques Courbier" w:date="2021-06-02T15:08:00Z">
        <w:r w:rsidR="00C871CD" w:rsidRPr="008924C6" w:rsidDel="00FA59EB">
          <w:delText xml:space="preserve">est </w:delText>
        </w:r>
      </w:del>
      <w:ins w:id="258" w:author="Jacques Courbier" w:date="2021-06-02T15:08:00Z">
        <w:r>
          <w:t>d’</w:t>
        </w:r>
      </w:ins>
      <w:r w:rsidR="00C871CD" w:rsidRPr="008924C6">
        <w:t xml:space="preserve">un bruit de fond qui peut être modélisé par un processus de Poisson. </w:t>
      </w:r>
      <w:del w:id="259" w:author="Jacques Courbier" w:date="2021-06-02T15:09:00Z">
        <w:r w:rsidR="00C871CD" w:rsidRPr="008924C6" w:rsidDel="00FA59EB">
          <w:delText xml:space="preserve">Il s’agit d’un </w:delText>
        </w:r>
      </w:del>
      <w:ins w:id="260" w:author="Jacques Courbier" w:date="2021-06-02T15:09:00Z">
        <w:r>
          <w:t xml:space="preserve">C’est un </w:t>
        </w:r>
      </w:ins>
      <w:r w:rsidR="00C871CD" w:rsidRPr="008924C6">
        <w:t>bruit électronique</w:t>
      </w:r>
      <w:del w:id="261" w:author="Jacques Courbier" w:date="2021-06-02T15:09:00Z">
        <w:r w:rsidR="00C871CD" w:rsidRPr="008924C6" w:rsidDel="00FA59EB">
          <w:delText>. Il</w:delText>
        </w:r>
      </w:del>
      <w:ins w:id="262" w:author="Jacques Courbier" w:date="2021-06-02T15:09:00Z">
        <w:r>
          <w:t xml:space="preserve"> qui</w:t>
        </w:r>
      </w:ins>
      <w:r w:rsidR="00C871CD" w:rsidRPr="008924C6">
        <w:t xml:space="preserve"> se produit lorsque le nombre fini de particules transportant l'énergie (électrons dans un circuit électronique, ou photons dans un dispositif optique) est suffisamment faible pour donner lieu à des fluctuations statistiques perceptibles.</w:t>
      </w:r>
    </w:p>
    <w:p w14:paraId="4B8BC9EA" w14:textId="08ABD591" w:rsidR="00C871CD" w:rsidRPr="001A533C" w:rsidRDefault="00FA59EB" w:rsidP="00C871CD">
      <w:pPr>
        <w:rPr>
          <w:i/>
          <w:iCs/>
        </w:rPr>
      </w:pPr>
      <w:ins w:id="263" w:author="Jacques Courbier" w:date="2021-06-02T15:09:00Z">
        <w:r>
          <w:rPr>
            <w:i/>
            <w:iCs/>
          </w:rPr>
          <w:t xml:space="preserve">Nous avons donc appliqué </w:t>
        </w:r>
      </w:ins>
      <w:del w:id="264" w:author="Jacques Courbier" w:date="2021-06-02T15:09:00Z">
        <w:r w:rsidR="00C871CD" w:rsidRPr="001A533C" w:rsidDel="00FA59EB">
          <w:rPr>
            <w:i/>
            <w:iCs/>
          </w:rPr>
          <w:delText xml:space="preserve">Pour l’obtenir artificiellement, l’on applique </w:delText>
        </w:r>
      </w:del>
      <w:r w:rsidR="00C871CD" w:rsidRPr="001A533C">
        <w:rPr>
          <w:i/>
          <w:iCs/>
        </w:rPr>
        <w:t xml:space="preserve">aux valeurs des pixels de l’image d’entrée une loi de poisson, puis </w:t>
      </w:r>
      <w:ins w:id="265" w:author="Jacques Courbier" w:date="2021-06-02T15:09:00Z">
        <w:r>
          <w:rPr>
            <w:i/>
            <w:iCs/>
          </w:rPr>
          <w:t>n</w:t>
        </w:r>
      </w:ins>
      <w:ins w:id="266" w:author="Jacques Courbier" w:date="2021-06-02T15:10:00Z">
        <w:r>
          <w:rPr>
            <w:i/>
            <w:iCs/>
          </w:rPr>
          <w:t xml:space="preserve">ous avons </w:t>
        </w:r>
      </w:ins>
      <w:del w:id="267" w:author="Jacques Courbier" w:date="2021-06-02T15:10:00Z">
        <w:r w:rsidR="00C871CD" w:rsidRPr="001A533C" w:rsidDel="00FA59EB">
          <w:rPr>
            <w:i/>
            <w:iCs/>
          </w:rPr>
          <w:delText xml:space="preserve">l’on </w:delText>
        </w:r>
      </w:del>
      <w:ins w:id="268" w:author="Jacques Courbier" w:date="2021-06-02T15:10:00Z">
        <w:r>
          <w:rPr>
            <w:i/>
            <w:iCs/>
          </w:rPr>
          <w:t xml:space="preserve">ajouté </w:t>
        </w:r>
      </w:ins>
      <w:del w:id="269" w:author="Jacques Courbier" w:date="2021-06-02T15:10:00Z">
        <w:r w:rsidR="00C871CD" w:rsidRPr="001A533C" w:rsidDel="00FA59EB">
          <w:rPr>
            <w:i/>
            <w:iCs/>
          </w:rPr>
          <w:delText xml:space="preserve">rajoute </w:delText>
        </w:r>
      </w:del>
      <w:r w:rsidR="00C871CD" w:rsidRPr="001A533C">
        <w:rPr>
          <w:i/>
          <w:iCs/>
        </w:rPr>
        <w:t>le résultat à la matrice initiale de l’image.</w:t>
      </w:r>
    </w:p>
    <w:p w14:paraId="4CCDF850" w14:textId="77777777" w:rsidR="00C871CD" w:rsidRPr="00F80350" w:rsidRDefault="00C871CD" w:rsidP="00C871CD"/>
    <w:p w14:paraId="14BBFAE5" w14:textId="77777777" w:rsidR="00C871CD" w:rsidRDefault="00C871CD" w:rsidP="00C871CD">
      <w:pPr>
        <w:pStyle w:val="Titre6"/>
      </w:pPr>
      <w:commentRangeStart w:id="270"/>
      <w:commentRangeStart w:id="271"/>
      <w:r>
        <w:t>Les bruits induits par d’autres facteurs tels que l’environnement</w:t>
      </w:r>
      <w:commentRangeEnd w:id="270"/>
      <w:r w:rsidR="001A533C">
        <w:rPr>
          <w:rStyle w:val="Marquedecommentaire"/>
          <w:rFonts w:ascii="Rockwell" w:eastAsiaTheme="minorEastAsia" w:hAnsi="Rockwell" w:cstheme="minorBidi"/>
          <w:i w:val="0"/>
          <w:iCs w:val="0"/>
          <w:color w:val="auto"/>
        </w:rPr>
        <w:commentReference w:id="270"/>
      </w:r>
      <w:commentRangeEnd w:id="271"/>
      <w:r w:rsidR="000F4371">
        <w:rPr>
          <w:rStyle w:val="Marquedecommentaire"/>
          <w:rFonts w:ascii="Rockwell" w:eastAsiaTheme="minorEastAsia" w:hAnsi="Rockwell" w:cstheme="minorBidi"/>
          <w:i w:val="0"/>
          <w:iCs w:val="0"/>
          <w:color w:val="auto"/>
        </w:rPr>
        <w:commentReference w:id="271"/>
      </w:r>
    </w:p>
    <w:p w14:paraId="0A94D0E7" w14:textId="74A07304" w:rsidR="00C871CD" w:rsidRDefault="000623E3" w:rsidP="00C871CD">
      <w:pPr>
        <w:jc w:val="both"/>
      </w:pPr>
      <w:ins w:id="272" w:author="Jacques Courbier" w:date="2021-06-02T15:12:00Z">
        <w:r>
          <w:t xml:space="preserve">En outre d’autres types de bruits peuvent </w:t>
        </w:r>
      </w:ins>
      <w:del w:id="273" w:author="Jacques Courbier" w:date="2021-06-02T15:12:00Z">
        <w:r w:rsidR="00C871CD" w:rsidDel="000623E3">
          <w:delText xml:space="preserve">Notons également que d’autres types de bruits peuvent </w:delText>
        </w:r>
      </w:del>
      <w:r w:rsidR="00C871CD">
        <w:t>être observés sur les images</w:t>
      </w:r>
      <w:ins w:id="274" w:author="Jacques Courbier" w:date="2021-06-02T15:12:00Z">
        <w:r>
          <w:t>,</w:t>
        </w:r>
      </w:ins>
      <w:r w:rsidR="00C871CD">
        <w:t xml:space="preserve"> mais ne sont pas induit</w:t>
      </w:r>
      <w:ins w:id="275" w:author="Jacques Courbier" w:date="2021-06-02T15:12:00Z">
        <w:r>
          <w:t>s</w:t>
        </w:r>
      </w:ins>
      <w:r w:rsidR="00C871CD">
        <w:t xml:space="preserve"> par le matériel utilisé pour la capture mais plutôt par l’environnement et les conditions atmosphériques. La dégradation d’une image peut être également </w:t>
      </w:r>
      <w:ins w:id="276" w:author="Jacques Courbier" w:date="2021-06-02T15:13:00Z">
        <w:r>
          <w:t xml:space="preserve">liée au </w:t>
        </w:r>
      </w:ins>
      <w:del w:id="277" w:author="Jacques Courbier" w:date="2021-06-02T15:13:00Z">
        <w:r w:rsidR="00C871CD" w:rsidDel="000623E3">
          <w:delText xml:space="preserve">celle du </w:delText>
        </w:r>
      </w:del>
      <w:r w:rsidR="00C871CD">
        <w:t>zoom</w:t>
      </w:r>
      <w:ins w:id="278" w:author="Jacques Courbier" w:date="2021-06-02T15:13:00Z">
        <w:r>
          <w:t xml:space="preserve"> utilisé</w:t>
        </w:r>
      </w:ins>
      <w:r w:rsidR="00C871CD">
        <w:t xml:space="preserve">, un décalage de l’image, le manque d’éclairage, le floutage, ou encore l’orientation. </w:t>
      </w:r>
    </w:p>
    <w:p w14:paraId="0A1ED9C1" w14:textId="50DFDE7D" w:rsidR="00C871CD" w:rsidRDefault="000623E3" w:rsidP="00C871CD">
      <w:pPr>
        <w:jc w:val="both"/>
      </w:pPr>
      <w:ins w:id="279" w:author="Jacques Courbier" w:date="2021-06-02T15:13:00Z">
        <w:r>
          <w:t>Afin de créer artificiellement ces bruits, nous av</w:t>
        </w:r>
      </w:ins>
      <w:ins w:id="280" w:author="Jacques Courbier" w:date="2021-06-02T15:14:00Z">
        <w:r>
          <w:t xml:space="preserve">ons utilisé </w:t>
        </w:r>
      </w:ins>
      <w:del w:id="281" w:author="Jacques Courbier" w:date="2021-06-02T15:14:00Z">
        <w:r w:rsidR="00C871CD" w:rsidDel="000623E3">
          <w:delText xml:space="preserve">Ces types de bruits peuvent être obtenus artificiellement via </w:delText>
        </w:r>
      </w:del>
      <w:r w:rsidR="00C871CD">
        <w:t xml:space="preserve">une méthode de la librairie Keras de Tensorflow : il s’agit d’une augmentation artificielle des données. Cette technique implique la création de versions transformées de ces images dans l'ensemble de données d'apprentissage qui appartiennent à la même classe que l'image d'origine. Les transformations incluent une large gamme d'opérations du domaine de la manipulation d'image, telles que les décalages, les retournements, les zooms et bien plus encore. On peut par exemple, en prenant une photo de loin d’un nuage avec un appareil bas de gamme, obtenir un niveau de zoom très bas ou encore une très faible luminosité dépendamment </w:t>
      </w:r>
      <w:del w:id="282" w:author="Jacques Courbier" w:date="2021-06-02T15:15:00Z">
        <w:r w:rsidR="00C871CD" w:rsidDel="000623E3">
          <w:delText xml:space="preserve">du </w:delText>
        </w:r>
      </w:del>
      <w:ins w:id="283" w:author="Jacques Courbier" w:date="2021-06-02T15:15:00Z">
        <w:r>
          <w:t xml:space="preserve">de l’intensité de </w:t>
        </w:r>
      </w:ins>
      <w:r w:rsidR="00C871CD">
        <w:t>l’éclat du jour à ce moment-là. On pourrait également avoir pris cette photo à l’envers, obtenant ainsi une photo retournée.</w:t>
      </w:r>
    </w:p>
    <w:p w14:paraId="5C947E8E" w14:textId="5C631996" w:rsidR="00C871CD" w:rsidRDefault="00C871CD" w:rsidP="00C871CD">
      <w:pPr>
        <w:jc w:val="both"/>
      </w:pPr>
      <w:r>
        <w:t xml:space="preserve">Nous avons donc </w:t>
      </w:r>
      <w:del w:id="284" w:author="Jacques Courbier" w:date="2021-06-02T15:15:00Z">
        <w:r w:rsidDel="000623E3">
          <w:delText>décid</w:delText>
        </w:r>
      </w:del>
      <w:ins w:id="285" w:author="ABIDI Asma" w:date="2021-04-28T15:28:00Z">
        <w:del w:id="286" w:author="Jacques Courbier" w:date="2021-06-02T15:15:00Z">
          <w:r w:rsidR="001A533C" w:rsidDel="000623E3">
            <w:delText>é</w:delText>
          </w:r>
        </w:del>
      </w:ins>
      <w:del w:id="287" w:author="Jacques Courbier" w:date="2021-06-02T15:15:00Z">
        <w:r w:rsidDel="000623E3">
          <w:delText>er d’</w:delText>
        </w:r>
      </w:del>
      <w:r>
        <w:t>appliqu</w:t>
      </w:r>
      <w:ins w:id="288" w:author="Jacques Courbier" w:date="2021-06-02T15:15:00Z">
        <w:r w:rsidR="000623E3">
          <w:t>é</w:t>
        </w:r>
      </w:ins>
      <w:del w:id="289" w:author="Jacques Courbier" w:date="2021-06-02T15:15:00Z">
        <w:r w:rsidDel="000623E3">
          <w:delText>er</w:delText>
        </w:r>
      </w:del>
      <w:r>
        <w:t xml:space="preserve"> cette méthode afin d’obtenir plus de variations de bruits dans les images et rendre notre modèle encore plus robuste.</w:t>
      </w:r>
    </w:p>
    <w:p w14:paraId="47C7E554" w14:textId="0276853E" w:rsidR="00C871CD" w:rsidRDefault="00C871CD" w:rsidP="00C871CD">
      <w:pPr>
        <w:jc w:val="both"/>
      </w:pPr>
      <w:r>
        <w:lastRenderedPageBreak/>
        <w:t xml:space="preserve">La bibliothèque de deep learning Keras offre la possibilité de procéder à l’augmentation des données d'images via la classe ImageDataGenerator. Une fois le traitement appliqué, on obtient n×nombre total de données, n étant le nombre de modifications apportées à chacune des images. Afin de créer les diverses variations des images, </w:t>
      </w:r>
      <w:ins w:id="290" w:author="Jacques Courbier" w:date="2021-06-02T15:18:00Z">
        <w:r w:rsidR="000F4371">
          <w:t xml:space="preserve">nous avons utilsé </w:t>
        </w:r>
      </w:ins>
      <w:commentRangeStart w:id="291"/>
      <w:commentRangeStart w:id="292"/>
      <w:r>
        <w:t>plusieurs techniques</w:t>
      </w:r>
      <w:del w:id="293" w:author="Jacques Courbier" w:date="2021-06-02T15:18:00Z">
        <w:r w:rsidDel="000F4371">
          <w:delText xml:space="preserve"> </w:delText>
        </w:r>
      </w:del>
      <w:ins w:id="294" w:author="Jacques Courbier" w:date="2021-06-02T15:18:00Z">
        <w:r w:rsidR="000F4371">
          <w:t xml:space="preserve"> </w:t>
        </w:r>
      </w:ins>
      <w:del w:id="295" w:author="Jacques Courbier" w:date="2021-06-02T15:18:00Z">
        <w:r w:rsidDel="000F4371">
          <w:delText xml:space="preserve">sont utilisées </w:delText>
        </w:r>
        <w:commentRangeEnd w:id="291"/>
        <w:r w:rsidR="001A533C" w:rsidDel="000F4371">
          <w:rPr>
            <w:rStyle w:val="Marquedecommentaire"/>
          </w:rPr>
          <w:commentReference w:id="291"/>
        </w:r>
        <w:commentRangeEnd w:id="292"/>
        <w:r w:rsidR="000F4371" w:rsidDel="000F4371">
          <w:rPr>
            <w:rStyle w:val="Marquedecommentaire"/>
          </w:rPr>
          <w:commentReference w:id="292"/>
        </w:r>
      </w:del>
      <w:r>
        <w:t>:</w:t>
      </w:r>
    </w:p>
    <w:p w14:paraId="5AB595E4" w14:textId="77777777" w:rsidR="00C871CD" w:rsidRPr="002E2E43" w:rsidRDefault="00C871CD" w:rsidP="00C871CD">
      <w:pPr>
        <w:pStyle w:val="Titre7"/>
      </w:pPr>
      <w:bookmarkStart w:id="296" w:name="_Toc51010846"/>
      <w:r w:rsidRPr="002E2E43">
        <w:t>Zoom</w:t>
      </w:r>
      <w:bookmarkEnd w:id="296"/>
    </w:p>
    <w:p w14:paraId="03442585" w14:textId="1CBC340E" w:rsidR="00C871CD" w:rsidRPr="002E2E43" w:rsidRDefault="00715793" w:rsidP="00C871CD">
      <w:pPr>
        <w:jc w:val="both"/>
      </w:pPr>
      <w:ins w:id="297" w:author="Jacques Courbier" w:date="2021-06-02T15:19:00Z">
        <w:r>
          <w:t>Dans un premier temps nous avons opété pour l</w:t>
        </w:r>
      </w:ins>
      <w:commentRangeStart w:id="298"/>
      <w:commentRangeStart w:id="299"/>
      <w:del w:id="300" w:author="Jacques Courbier" w:date="2021-06-02T15:19:00Z">
        <w:r w:rsidR="00C871CD" w:rsidRPr="002E2E43" w:rsidDel="00715793">
          <w:delText>L</w:delText>
        </w:r>
      </w:del>
      <w:r w:rsidR="00C871CD" w:rsidRPr="002E2E43">
        <w:t>a</w:t>
      </w:r>
      <w:commentRangeEnd w:id="298"/>
      <w:r w:rsidR="001A533C">
        <w:rPr>
          <w:rStyle w:val="Marquedecommentaire"/>
        </w:rPr>
        <w:commentReference w:id="298"/>
      </w:r>
      <w:commentRangeEnd w:id="299"/>
      <w:r>
        <w:rPr>
          <w:rStyle w:val="Marquedecommentaire"/>
        </w:rPr>
        <w:commentReference w:id="299"/>
      </w:r>
      <w:r w:rsidR="00C871CD" w:rsidRPr="002E2E43">
        <w:t xml:space="preserve"> modification du zoom de l’image</w:t>
      </w:r>
      <w:ins w:id="301" w:author="Jacques Courbier" w:date="2021-06-02T15:19:00Z">
        <w:r>
          <w:t>.</w:t>
        </w:r>
      </w:ins>
      <w:r w:rsidR="00C871CD" w:rsidRPr="002E2E43">
        <w:t xml:space="preserve"> </w:t>
      </w:r>
      <w:ins w:id="302" w:author="Jacques Courbier" w:date="2021-06-02T15:19:00Z">
        <w:r>
          <w:t xml:space="preserve">Cette technique </w:t>
        </w:r>
      </w:ins>
      <w:r w:rsidR="00C871CD" w:rsidRPr="002E2E43">
        <w:t>agrandit de manière aléatoire l'image et ajoute de nouvelles valeurs de pixels autour de l'image ou interpole respectivement les valeurs de pixels. Les valeurs de zoom inférieures à 1.0 agrandissent l'image, par ex. [0.5,0.5] rend l'objet dans l'image 50% plus grand ou plus proche, et des valeurs supérieures à 1.0, par ex. [1.5, 1.5] rend l'objet de l'image plus petit ou plus éloigné. Un zoom de [1.0,1.0] n'a aucun effet.</w:t>
      </w:r>
    </w:p>
    <w:p w14:paraId="6860230D" w14:textId="77777777" w:rsidR="00C871CD" w:rsidRPr="002E2E43" w:rsidRDefault="00C871CD" w:rsidP="00C871CD">
      <w:pPr>
        <w:jc w:val="both"/>
      </w:pPr>
      <w:r w:rsidRPr="002E2E43">
        <w:t>L'exemple ci-dessous montre l’effet du zoom sur une image :</w:t>
      </w:r>
    </w:p>
    <w:p w14:paraId="4B2D8B5B" w14:textId="77777777" w:rsidR="00C871CD" w:rsidRDefault="00C871CD" w:rsidP="00C871CD">
      <w:pPr>
        <w:keepNext/>
        <w:jc w:val="both"/>
        <w:rPr>
          <w:ins w:id="303" w:author="Lucette Fagnon" w:date="2021-03-17T15:48:00Z"/>
        </w:rPr>
      </w:pPr>
      <w:ins w:id="304" w:author="Lucette Fagnon" w:date="2021-03-17T15:48:00Z">
        <w:r w:rsidRPr="002E2E43">
          <w:rPr>
            <w:noProof/>
          </w:rPr>
          <w:drawing>
            <wp:inline distT="0" distB="0" distL="0" distR="0" wp14:anchorId="3BC90BE9" wp14:editId="3BE598C8">
              <wp:extent cx="6061075" cy="1223306"/>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04994" cy="1232170"/>
                      </a:xfrm>
                      <a:prstGeom prst="rect">
                        <a:avLst/>
                      </a:prstGeom>
                    </pic:spPr>
                  </pic:pic>
                </a:graphicData>
              </a:graphic>
            </wp:inline>
          </w:drawing>
        </w:r>
      </w:ins>
    </w:p>
    <w:p w14:paraId="2D48068A" w14:textId="3DA40E64" w:rsidR="00C871CD" w:rsidRPr="002E2E43" w:rsidRDefault="00C871CD" w:rsidP="00C871CD">
      <w:pPr>
        <w:pStyle w:val="Lgende"/>
        <w:jc w:val="center"/>
        <w:rPr>
          <w:ins w:id="305" w:author="Lucette Fagnon" w:date="2021-03-17T15:48:00Z"/>
        </w:rPr>
      </w:pPr>
      <w:ins w:id="306" w:author="Lucette Fagnon" w:date="2021-03-17T15:48:00Z">
        <w:r>
          <w:t xml:space="preserve">Figure </w:t>
        </w:r>
        <w:r>
          <w:fldChar w:fldCharType="begin"/>
        </w:r>
        <w:r>
          <w:instrText xml:space="preserve"> SEQ Figure \* ARABIC </w:instrText>
        </w:r>
        <w:r>
          <w:fldChar w:fldCharType="separate"/>
        </w:r>
      </w:ins>
      <w:ins w:id="307" w:author="LUCETTE FAGNON" w:date="2021-06-02T17:15:00Z">
        <w:r w:rsidR="00E52C3B">
          <w:rPr>
            <w:noProof/>
          </w:rPr>
          <w:t>3</w:t>
        </w:r>
      </w:ins>
      <w:ins w:id="308" w:author="Lucette Fagnon" w:date="2021-03-17T15:48:00Z">
        <w:r>
          <w:fldChar w:fldCharType="end"/>
        </w:r>
        <w:r>
          <w:t xml:space="preserve">: </w:t>
        </w:r>
        <w:r w:rsidRPr="00881CE8">
          <w:t>Data augmentation : Zoom effect</w:t>
        </w:r>
      </w:ins>
    </w:p>
    <w:p w14:paraId="3F2FA5DD" w14:textId="77777777" w:rsidR="00C871CD" w:rsidRPr="002E2E43" w:rsidRDefault="00C871CD" w:rsidP="00C871CD">
      <w:pPr>
        <w:pStyle w:val="Titre7"/>
        <w:rPr>
          <w:ins w:id="309" w:author="Lucette Fagnon" w:date="2021-03-17T15:48:00Z"/>
        </w:rPr>
      </w:pPr>
      <w:bookmarkStart w:id="310" w:name="_Toc51010847"/>
      <w:ins w:id="311" w:author="Lucette Fagnon" w:date="2021-03-17T15:48:00Z">
        <w:r w:rsidRPr="002E2E43">
          <w:t>Rotations</w:t>
        </w:r>
        <w:bookmarkEnd w:id="310"/>
      </w:ins>
    </w:p>
    <w:p w14:paraId="21FADEF0" w14:textId="61336D92" w:rsidR="00C871CD" w:rsidRPr="002E2E43" w:rsidRDefault="00715793" w:rsidP="00C871CD">
      <w:pPr>
        <w:jc w:val="both"/>
        <w:rPr>
          <w:ins w:id="312" w:author="Lucette Fagnon" w:date="2021-03-17T15:48:00Z"/>
        </w:rPr>
      </w:pPr>
      <w:ins w:id="313" w:author="Jacques Courbier" w:date="2021-06-02T15:20:00Z">
        <w:r>
          <w:t xml:space="preserve">Dans un deuxième temps nous nous sommes focalisés sur </w:t>
        </w:r>
      </w:ins>
      <w:ins w:id="314" w:author="Jacques Courbier" w:date="2021-06-02T15:21:00Z">
        <w:r>
          <w:t xml:space="preserve">les effets de rotation. </w:t>
        </w:r>
      </w:ins>
      <w:commentRangeStart w:id="315"/>
      <w:commentRangeStart w:id="316"/>
      <w:ins w:id="317" w:author="Lucette Fagnon" w:date="2021-03-17T15:48:00Z">
        <w:r w:rsidR="00C871CD" w:rsidRPr="002E2E43">
          <w:t xml:space="preserve">Une </w:t>
        </w:r>
      </w:ins>
      <w:commentRangeEnd w:id="315"/>
      <w:r w:rsidR="001A533C">
        <w:rPr>
          <w:rStyle w:val="Marquedecommentaire"/>
        </w:rPr>
        <w:commentReference w:id="315"/>
      </w:r>
      <w:commentRangeEnd w:id="316"/>
      <w:r>
        <w:rPr>
          <w:rStyle w:val="Marquedecommentaire"/>
        </w:rPr>
        <w:commentReference w:id="316"/>
      </w:r>
      <w:ins w:id="318" w:author="Lucette Fagnon" w:date="2021-03-17T15:48:00Z">
        <w:r w:rsidR="00C871CD" w:rsidRPr="002E2E43">
          <w:t>augmentation de rotation fait tourner l'image de manière aléatoire dans le sens des aiguilles d'une montre d'un nombre donné de degrés de 0 à 360.</w:t>
        </w:r>
      </w:ins>
    </w:p>
    <w:p w14:paraId="304753E3" w14:textId="77777777" w:rsidR="00C871CD" w:rsidRPr="002E2E43" w:rsidRDefault="00C871CD" w:rsidP="00C871CD">
      <w:pPr>
        <w:jc w:val="both"/>
        <w:rPr>
          <w:ins w:id="319" w:author="Lucette Fagnon" w:date="2021-03-17T15:48:00Z"/>
        </w:rPr>
      </w:pPr>
      <w:ins w:id="320" w:author="Lucette Fagnon" w:date="2021-03-17T15:48:00Z">
        <w:r w:rsidRPr="002E2E43">
          <w:t>L'exemple ci-dessous montre des rotations aléatoires entre 0 et 45 degrés :</w:t>
        </w:r>
      </w:ins>
    </w:p>
    <w:p w14:paraId="3B69F5DF" w14:textId="77777777" w:rsidR="00C871CD" w:rsidRDefault="00C871CD" w:rsidP="00C871CD">
      <w:pPr>
        <w:keepNext/>
        <w:jc w:val="both"/>
        <w:rPr>
          <w:ins w:id="321" w:author="Lucette Fagnon" w:date="2021-03-17T15:48:00Z"/>
        </w:rPr>
      </w:pPr>
      <w:ins w:id="322" w:author="Lucette Fagnon" w:date="2021-03-17T15:48:00Z">
        <w:r w:rsidRPr="002E2E43">
          <w:rPr>
            <w:noProof/>
          </w:rPr>
          <w:drawing>
            <wp:inline distT="0" distB="0" distL="0" distR="0" wp14:anchorId="252B61FD" wp14:editId="7222FAC2">
              <wp:extent cx="6035040" cy="1230690"/>
              <wp:effectExtent l="0" t="0" r="3810" b="762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51748" cy="1234097"/>
                      </a:xfrm>
                      <a:prstGeom prst="rect">
                        <a:avLst/>
                      </a:prstGeom>
                    </pic:spPr>
                  </pic:pic>
                </a:graphicData>
              </a:graphic>
            </wp:inline>
          </w:drawing>
        </w:r>
      </w:ins>
    </w:p>
    <w:p w14:paraId="6B0A2DA6" w14:textId="58464305" w:rsidR="00C871CD" w:rsidRPr="002E2E43" w:rsidRDefault="00C871CD" w:rsidP="00C871CD">
      <w:pPr>
        <w:pStyle w:val="Lgende"/>
        <w:jc w:val="center"/>
      </w:pPr>
      <w:r>
        <w:t xml:space="preserve">Figure </w:t>
      </w:r>
      <w:fldSimple w:instr=" SEQ Figure \* ARABIC ">
        <w:r w:rsidR="00E52C3B">
          <w:rPr>
            <w:noProof/>
          </w:rPr>
          <w:t>4</w:t>
        </w:r>
      </w:fldSimple>
      <w:r>
        <w:t xml:space="preserve">: </w:t>
      </w:r>
      <w:r w:rsidRPr="00D86D2A">
        <w:t>Data augmentation : Rotations effect</w:t>
      </w:r>
    </w:p>
    <w:p w14:paraId="008617A5" w14:textId="77777777" w:rsidR="00C871CD" w:rsidRPr="002E2E43" w:rsidRDefault="00C871CD" w:rsidP="00C871CD">
      <w:pPr>
        <w:pStyle w:val="Titre7"/>
      </w:pPr>
      <w:bookmarkStart w:id="323" w:name="_Toc51010848"/>
      <w:r w:rsidRPr="002E2E43">
        <w:t>Luminosité</w:t>
      </w:r>
      <w:bookmarkEnd w:id="323"/>
    </w:p>
    <w:p w14:paraId="3345BC6E" w14:textId="5E4C7AE8" w:rsidR="00C871CD" w:rsidRPr="002E2E43" w:rsidRDefault="00715793" w:rsidP="00C871CD">
      <w:pPr>
        <w:jc w:val="both"/>
      </w:pPr>
      <w:ins w:id="324" w:author="Jacques Courbier" w:date="2021-06-02T15:22:00Z">
        <w:r>
          <w:t>Ensuite nous avons décidé de varier la luminosité des images. En effet l</w:t>
        </w:r>
      </w:ins>
      <w:commentRangeStart w:id="325"/>
      <w:commentRangeStart w:id="326"/>
      <w:del w:id="327" w:author="Jacques Courbier" w:date="2021-06-02T15:22:00Z">
        <w:r w:rsidR="00C871CD" w:rsidRPr="002E2E43" w:rsidDel="00715793">
          <w:delText>L</w:delText>
        </w:r>
      </w:del>
      <w:r w:rsidR="00C871CD" w:rsidRPr="002E2E43">
        <w:t xml:space="preserve">a luminosité </w:t>
      </w:r>
      <w:commentRangeEnd w:id="325"/>
      <w:r w:rsidR="00E948BB">
        <w:rPr>
          <w:rStyle w:val="Marquedecommentaire"/>
        </w:rPr>
        <w:commentReference w:id="325"/>
      </w:r>
      <w:commentRangeEnd w:id="326"/>
      <w:r>
        <w:rPr>
          <w:rStyle w:val="Marquedecommentaire"/>
        </w:rPr>
        <w:commentReference w:id="326"/>
      </w:r>
      <w:r w:rsidR="00C871CD" w:rsidRPr="002E2E43">
        <w:t>de l'image peut être augmentée en assombrissant de façon aléatoire les images, en éclaircissant les images ou les deux. L'idée est de permettre à un modèle de se généraliser à travers des images entraînées à différents niveaux d'éclairage.</w:t>
      </w:r>
    </w:p>
    <w:p w14:paraId="155A973D" w14:textId="77777777" w:rsidR="00C871CD" w:rsidRPr="002E2E43" w:rsidRDefault="00C871CD" w:rsidP="00C871CD">
      <w:pPr>
        <w:jc w:val="both"/>
      </w:pPr>
      <w:r w:rsidRPr="002E2E43">
        <w:t>L'exemple ci-dessous montre une augmentation de la luminosité de l'image, permettant au générateur d'assombrir de manière aléatoire l'image entre 1,0 (aucun changement) et 0,2 ou 20% :</w:t>
      </w:r>
    </w:p>
    <w:p w14:paraId="4F68C4E1" w14:textId="77777777" w:rsidR="00C871CD" w:rsidRDefault="00C871CD" w:rsidP="00C871CD">
      <w:pPr>
        <w:keepNext/>
        <w:jc w:val="both"/>
      </w:pPr>
      <w:r w:rsidRPr="002E2E43">
        <w:rPr>
          <w:noProof/>
        </w:rPr>
        <w:lastRenderedPageBreak/>
        <w:drawing>
          <wp:inline distT="0" distB="0" distL="0" distR="0" wp14:anchorId="17899655" wp14:editId="42FAD6F8">
            <wp:extent cx="6061364" cy="1236059"/>
            <wp:effectExtent l="0" t="0" r="0" b="254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93586" cy="1242630"/>
                    </a:xfrm>
                    <a:prstGeom prst="rect">
                      <a:avLst/>
                    </a:prstGeom>
                  </pic:spPr>
                </pic:pic>
              </a:graphicData>
            </a:graphic>
          </wp:inline>
        </w:drawing>
      </w:r>
    </w:p>
    <w:p w14:paraId="0155D966" w14:textId="03158329" w:rsidR="00C871CD" w:rsidRPr="00506FDE" w:rsidRDefault="00C871CD" w:rsidP="00C871CD">
      <w:pPr>
        <w:pStyle w:val="Lgende"/>
        <w:jc w:val="center"/>
        <w:rPr>
          <w:lang w:val="en-US"/>
        </w:rPr>
      </w:pPr>
      <w:r w:rsidRPr="00506FDE">
        <w:rPr>
          <w:lang w:val="en-US"/>
        </w:rPr>
        <w:t xml:space="preserve">Figure </w:t>
      </w:r>
      <w:r>
        <w:fldChar w:fldCharType="begin"/>
      </w:r>
      <w:r w:rsidRPr="00506FDE">
        <w:rPr>
          <w:lang w:val="en-US"/>
        </w:rPr>
        <w:instrText xml:space="preserve"> SEQ Figure \* ARABIC </w:instrText>
      </w:r>
      <w:r>
        <w:fldChar w:fldCharType="separate"/>
      </w:r>
      <w:r w:rsidR="00E52C3B">
        <w:rPr>
          <w:noProof/>
          <w:lang w:val="en-US"/>
        </w:rPr>
        <w:t>5</w:t>
      </w:r>
      <w:r>
        <w:fldChar w:fldCharType="end"/>
      </w:r>
      <w:r w:rsidRPr="00506FDE">
        <w:rPr>
          <w:lang w:val="en-US"/>
        </w:rPr>
        <w:t>: Data augmentation : Brightness effect</w:t>
      </w:r>
    </w:p>
    <w:p w14:paraId="5581DE31" w14:textId="77777777" w:rsidR="00C871CD" w:rsidRPr="002E2E43" w:rsidRDefault="00C871CD" w:rsidP="00C871CD">
      <w:pPr>
        <w:pStyle w:val="Titre7"/>
      </w:pPr>
      <w:bookmarkStart w:id="328" w:name="_Toc51010849"/>
      <w:r w:rsidRPr="002E2E43">
        <w:t>Décalages</w:t>
      </w:r>
      <w:bookmarkEnd w:id="328"/>
    </w:p>
    <w:p w14:paraId="7235EA38" w14:textId="03B4681C" w:rsidR="00C871CD" w:rsidRPr="002E2E43" w:rsidRDefault="00715793" w:rsidP="00C871CD">
      <w:pPr>
        <w:jc w:val="both"/>
      </w:pPr>
      <w:ins w:id="329" w:author="Courbier Jacques" w:date="2021-06-02T15:23:00Z">
        <w:r>
          <w:t>Par ailleurs nous avons procédé au déplacement des pixels des i</w:t>
        </w:r>
      </w:ins>
      <w:ins w:id="330" w:author="Courbier Jacques" w:date="2021-06-02T15:24:00Z">
        <w:r>
          <w:t>mages.</w:t>
        </w:r>
      </w:ins>
      <w:ins w:id="331" w:author="Courbier Jacques" w:date="2021-06-02T15:23:00Z">
        <w:r>
          <w:t xml:space="preserve"> </w:t>
        </w:r>
      </w:ins>
      <w:commentRangeStart w:id="332"/>
      <w:commentRangeStart w:id="333"/>
      <w:del w:id="334" w:author="Courbier Jacques" w:date="2021-06-02T15:25:00Z">
        <w:r w:rsidR="00C871CD" w:rsidRPr="002E2E43" w:rsidDel="00715793">
          <w:delText>On parle de</w:delText>
        </w:r>
      </w:del>
      <w:ins w:id="335" w:author="Courbier Jacques" w:date="2021-06-02T15:25:00Z">
        <w:r>
          <w:t>Ce</w:t>
        </w:r>
      </w:ins>
      <w:r w:rsidR="00C871CD" w:rsidRPr="002E2E43">
        <w:t xml:space="preserve"> décalage </w:t>
      </w:r>
      <w:del w:id="336" w:author="Courbier Jacques" w:date="2021-06-02T15:25:00Z">
        <w:r w:rsidR="00C871CD" w:rsidRPr="002E2E43" w:rsidDel="00715793">
          <w:delText>sur une image lorsqu’on</w:delText>
        </w:r>
        <w:commentRangeEnd w:id="332"/>
        <w:r w:rsidR="003D1DA5" w:rsidDel="00715793">
          <w:rPr>
            <w:rStyle w:val="Marquedecommentaire"/>
          </w:rPr>
          <w:commentReference w:id="332"/>
        </w:r>
        <w:commentRangeEnd w:id="333"/>
        <w:r w:rsidDel="00715793">
          <w:rPr>
            <w:rStyle w:val="Marquedecommentaire"/>
          </w:rPr>
          <w:commentReference w:id="333"/>
        </w:r>
        <w:r w:rsidR="00C871CD" w:rsidRPr="002E2E43" w:rsidDel="00715793">
          <w:delText xml:space="preserve"> </w:delText>
        </w:r>
      </w:del>
      <w:ins w:id="337" w:author="Courbier Jacques" w:date="2021-06-02T15:25:00Z">
        <w:r>
          <w:t xml:space="preserve">peut s’effectuer </w:t>
        </w:r>
      </w:ins>
      <w:del w:id="338" w:author="Courbier Jacques" w:date="2021-06-02T15:26:00Z">
        <w:r w:rsidR="00C871CD" w:rsidRPr="002E2E43" w:rsidDel="00715793">
          <w:delText xml:space="preserve">déplace tous les pixels de l'image </w:delText>
        </w:r>
      </w:del>
      <w:r w:rsidR="00C871CD" w:rsidRPr="002E2E43">
        <w:t>dans une direction, horizontalement ou verticalement, tout en conservant les mêmes dimensions de l'image d’origine. Ce qui fait que certains des pixels seront coupés de l'image et qu'il y aura une région de l'image où de nouvelles valeurs de pixels devront être spécifiées.</w:t>
      </w:r>
    </w:p>
    <w:p w14:paraId="19676BA5" w14:textId="77777777" w:rsidR="00C871CD" w:rsidRPr="002E2E43" w:rsidRDefault="00C871CD" w:rsidP="00C871CD">
      <w:pPr>
        <w:jc w:val="both"/>
      </w:pPr>
      <w:r w:rsidRPr="002E2E43">
        <w:t>L'image ci-dessous montre un décalage horizontal entre [-200,200] pixels et génère un tracé d'images générées pour démontrer l'effet :</w:t>
      </w:r>
    </w:p>
    <w:p w14:paraId="2F9951D0" w14:textId="77777777" w:rsidR="00C871CD" w:rsidRDefault="00C871CD" w:rsidP="00C871CD">
      <w:pPr>
        <w:keepNext/>
        <w:jc w:val="both"/>
        <w:rPr>
          <w:ins w:id="339" w:author="Lucette Fagnon" w:date="2021-03-17T15:48:00Z"/>
        </w:rPr>
      </w:pPr>
      <w:ins w:id="340" w:author="Lucette Fagnon" w:date="2021-03-17T15:48:00Z">
        <w:r w:rsidRPr="002E2E43">
          <w:rPr>
            <w:noProof/>
          </w:rPr>
          <w:drawing>
            <wp:inline distT="0" distB="0" distL="0" distR="0" wp14:anchorId="368B5EE4" wp14:editId="2C15B08D">
              <wp:extent cx="5925312" cy="1211580"/>
              <wp:effectExtent l="0" t="0" r="0" b="762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4621" cy="1215528"/>
                      </a:xfrm>
                      <a:prstGeom prst="rect">
                        <a:avLst/>
                      </a:prstGeom>
                    </pic:spPr>
                  </pic:pic>
                </a:graphicData>
              </a:graphic>
            </wp:inline>
          </w:drawing>
        </w:r>
      </w:ins>
    </w:p>
    <w:p w14:paraId="27E46D3C" w14:textId="6DC5A7AA" w:rsidR="00C871CD" w:rsidRPr="002E2E43" w:rsidRDefault="00C871CD" w:rsidP="00C871CD">
      <w:pPr>
        <w:pStyle w:val="Lgende"/>
        <w:jc w:val="center"/>
        <w:rPr>
          <w:ins w:id="341" w:author="Lucette Fagnon" w:date="2021-03-17T15:48:00Z"/>
        </w:rPr>
      </w:pPr>
      <w:ins w:id="342" w:author="Lucette Fagnon" w:date="2021-03-17T15:48:00Z">
        <w:r>
          <w:t xml:space="preserve">Figure </w:t>
        </w:r>
        <w:r>
          <w:fldChar w:fldCharType="begin"/>
        </w:r>
        <w:r>
          <w:instrText xml:space="preserve"> SEQ Figure \* ARABIC </w:instrText>
        </w:r>
        <w:r>
          <w:fldChar w:fldCharType="separate"/>
        </w:r>
      </w:ins>
      <w:ins w:id="343" w:author="LUCETTE FAGNON" w:date="2021-06-02T17:15:00Z">
        <w:r w:rsidR="00E52C3B">
          <w:rPr>
            <w:noProof/>
          </w:rPr>
          <w:t>6</w:t>
        </w:r>
      </w:ins>
      <w:ins w:id="344" w:author="Lucette Fagnon" w:date="2021-03-17T15:48:00Z">
        <w:r>
          <w:fldChar w:fldCharType="end"/>
        </w:r>
        <w:r>
          <w:t xml:space="preserve">: </w:t>
        </w:r>
        <w:r w:rsidRPr="003C5A6F">
          <w:t>Data augmentation : Horizontal shift effect</w:t>
        </w:r>
      </w:ins>
    </w:p>
    <w:p w14:paraId="013F5404" w14:textId="77777777" w:rsidR="00C871CD" w:rsidRPr="002E2E43" w:rsidRDefault="00C871CD" w:rsidP="00C871CD">
      <w:pPr>
        <w:jc w:val="both"/>
        <w:rPr>
          <w:ins w:id="345" w:author="Lucette Fagnon" w:date="2021-03-17T15:48:00Z"/>
        </w:rPr>
      </w:pPr>
      <w:ins w:id="346" w:author="Lucette Fagnon" w:date="2021-03-17T15:48:00Z">
        <w:r w:rsidRPr="002E2E43">
          <w:t xml:space="preserve">Verticalement, </w:t>
        </w:r>
        <w:r>
          <w:t>nous obtenons</w:t>
        </w:r>
        <w:r w:rsidRPr="002E2E43">
          <w:t> :</w:t>
        </w:r>
      </w:ins>
    </w:p>
    <w:p w14:paraId="7586E049" w14:textId="77777777" w:rsidR="00C871CD" w:rsidRDefault="00C871CD" w:rsidP="00C871CD">
      <w:pPr>
        <w:keepNext/>
        <w:jc w:val="both"/>
      </w:pPr>
      <w:r w:rsidRPr="002E2E43">
        <w:rPr>
          <w:noProof/>
        </w:rPr>
        <w:drawing>
          <wp:inline distT="0" distB="0" distL="0" distR="0" wp14:anchorId="4D30301D" wp14:editId="5722DD80">
            <wp:extent cx="5950528" cy="1212801"/>
            <wp:effectExtent l="0" t="0" r="0" b="698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82367" cy="1219290"/>
                    </a:xfrm>
                    <a:prstGeom prst="rect">
                      <a:avLst/>
                    </a:prstGeom>
                  </pic:spPr>
                </pic:pic>
              </a:graphicData>
            </a:graphic>
          </wp:inline>
        </w:drawing>
      </w:r>
    </w:p>
    <w:p w14:paraId="5257519F" w14:textId="7B54406E" w:rsidR="00C871CD" w:rsidRPr="002E2E43" w:rsidRDefault="00C871CD" w:rsidP="00C871CD">
      <w:pPr>
        <w:pStyle w:val="Lgende"/>
        <w:jc w:val="center"/>
      </w:pPr>
      <w:r>
        <w:t xml:space="preserve">Figure </w:t>
      </w:r>
      <w:fldSimple w:instr=" SEQ Figure \* ARABIC ">
        <w:ins w:id="347" w:author="LUCETTE FAGNON" w:date="2021-06-02T17:15:00Z">
          <w:r w:rsidR="00E52C3B">
            <w:rPr>
              <w:noProof/>
            </w:rPr>
            <w:t>7</w:t>
          </w:r>
        </w:ins>
      </w:fldSimple>
      <w:r>
        <w:t xml:space="preserve">: </w:t>
      </w:r>
      <w:r w:rsidRPr="001C00C8">
        <w:t>Data augmentation : Vertical shift effect</w:t>
      </w:r>
    </w:p>
    <w:p w14:paraId="7AE324F0" w14:textId="77777777" w:rsidR="00C871CD" w:rsidRPr="002E2E43" w:rsidRDefault="00C871CD" w:rsidP="00C871CD">
      <w:pPr>
        <w:pStyle w:val="Titre7"/>
      </w:pPr>
      <w:bookmarkStart w:id="348" w:name="_Toc51010850"/>
      <w:commentRangeStart w:id="349"/>
      <w:r w:rsidRPr="002E2E43">
        <w:t>Retournements</w:t>
      </w:r>
      <w:bookmarkEnd w:id="348"/>
      <w:commentRangeEnd w:id="349"/>
      <w:r w:rsidR="00811230">
        <w:rPr>
          <w:rStyle w:val="Marquedecommentaire"/>
          <w:rFonts w:ascii="Rockwell" w:eastAsiaTheme="minorEastAsia" w:hAnsi="Rockwell" w:cstheme="minorBidi"/>
          <w:i w:val="0"/>
          <w:iCs w:val="0"/>
          <w:color w:val="auto"/>
        </w:rPr>
        <w:commentReference w:id="349"/>
      </w:r>
    </w:p>
    <w:p w14:paraId="770D05C4" w14:textId="37BFAF2F" w:rsidR="00C871CD" w:rsidRPr="002E2E43" w:rsidRDefault="00811230" w:rsidP="00C871CD">
      <w:pPr>
        <w:jc w:val="both"/>
      </w:pPr>
      <w:ins w:id="350" w:author="LUCETTE FAGNON" w:date="2021-06-02T16:35:00Z">
        <w:r>
          <w:t xml:space="preserve">Enfin, nous avons procédé à </w:t>
        </w:r>
      </w:ins>
      <w:del w:id="351" w:author="LUCETTE FAGNON" w:date="2021-06-02T16:35:00Z">
        <w:r w:rsidR="00C871CD" w:rsidRPr="002E2E43" w:rsidDel="00811230">
          <w:delText>U</w:delText>
        </w:r>
      </w:del>
      <w:ins w:id="352" w:author="LUCETTE FAGNON" w:date="2021-06-02T16:35:00Z">
        <w:r>
          <w:t>u</w:t>
        </w:r>
      </w:ins>
      <w:r w:rsidR="00C871CD" w:rsidRPr="002E2E43">
        <w:t xml:space="preserve">n retournement d'image </w:t>
      </w:r>
      <w:ins w:id="353" w:author="LUCETTE FAGNON" w:date="2021-06-02T16:35:00Z">
        <w:r>
          <w:t>afin d’inverser</w:t>
        </w:r>
      </w:ins>
      <w:del w:id="354" w:author="LUCETTE FAGNON" w:date="2021-06-02T16:35:00Z">
        <w:r w:rsidR="00C871CD" w:rsidRPr="002E2E43" w:rsidDel="00811230">
          <w:delText>implique</w:delText>
        </w:r>
      </w:del>
      <w:r w:rsidR="00C871CD" w:rsidRPr="002E2E43">
        <w:t xml:space="preserve"> </w:t>
      </w:r>
      <w:del w:id="355" w:author="LUCETTE FAGNON" w:date="2021-06-02T16:36:00Z">
        <w:r w:rsidR="00C871CD" w:rsidRPr="002E2E43" w:rsidDel="00811230">
          <w:delText>l'inversion</w:delText>
        </w:r>
      </w:del>
      <w:r w:rsidR="00C871CD" w:rsidRPr="002E2E43">
        <w:t xml:space="preserve"> </w:t>
      </w:r>
      <w:ins w:id="356" w:author="LUCETTE FAGNON" w:date="2021-06-02T16:38:00Z">
        <w:r>
          <w:t>l</w:t>
        </w:r>
      </w:ins>
      <w:del w:id="357" w:author="LUCETTE FAGNON" w:date="2021-06-02T16:38:00Z">
        <w:r w:rsidR="00C871CD" w:rsidRPr="002E2E43" w:rsidDel="00811230">
          <w:delText>d</w:delText>
        </w:r>
      </w:del>
      <w:r w:rsidR="00C871CD" w:rsidRPr="002E2E43">
        <w:t xml:space="preserve">es lignes ou </w:t>
      </w:r>
      <w:ins w:id="358" w:author="LUCETTE FAGNON" w:date="2021-06-02T16:39:00Z">
        <w:r>
          <w:t>l</w:t>
        </w:r>
      </w:ins>
      <w:del w:id="359" w:author="LUCETTE FAGNON" w:date="2021-06-02T16:39:00Z">
        <w:r w:rsidR="00C871CD" w:rsidRPr="002E2E43" w:rsidDel="00811230">
          <w:delText>d</w:delText>
        </w:r>
      </w:del>
      <w:r w:rsidR="00C871CD" w:rsidRPr="002E2E43">
        <w:t>es colonnes de pixels verticalement ou horizontalement respectivement. Pour des images tels que les nuages, les retournements horizontaux peuvent avoir du sens, mais les retournements verticaux également car tout dépend de la position du capteur et son orientation. Il se pourrait également d’avoir une forme naturellement inversée de l’image dans le ciel.</w:t>
      </w:r>
    </w:p>
    <w:p w14:paraId="49A336B3" w14:textId="3A6203BC" w:rsidR="00C871CD" w:rsidRPr="002E2E43" w:rsidRDefault="00C871CD" w:rsidP="00C871CD">
      <w:pPr>
        <w:jc w:val="both"/>
      </w:pPr>
      <w:r w:rsidRPr="002E2E43">
        <w:t>L'exemple ci-dessous illustre les effets du retournement horizontal :</w:t>
      </w:r>
    </w:p>
    <w:p w14:paraId="15764CAB" w14:textId="208F39EA" w:rsidR="00C871CD" w:rsidRDefault="00C871CD" w:rsidP="00C871CD">
      <w:pPr>
        <w:keepNext/>
        <w:jc w:val="both"/>
        <w:rPr>
          <w:ins w:id="360" w:author="Lucette Fagnon" w:date="2021-03-17T15:48:00Z"/>
        </w:rPr>
      </w:pPr>
      <w:ins w:id="361" w:author="Lucette Fagnon" w:date="2021-03-17T15:48:00Z">
        <w:r w:rsidRPr="002E2E43">
          <w:rPr>
            <w:noProof/>
          </w:rPr>
          <w:lastRenderedPageBreak/>
          <w:drawing>
            <wp:inline distT="0" distB="0" distL="0" distR="0" wp14:anchorId="7F000C88" wp14:editId="6F984DE4">
              <wp:extent cx="5958840" cy="1218436"/>
              <wp:effectExtent l="0" t="0" r="3810" b="127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07003" cy="1228284"/>
                      </a:xfrm>
                      <a:prstGeom prst="rect">
                        <a:avLst/>
                      </a:prstGeom>
                    </pic:spPr>
                  </pic:pic>
                </a:graphicData>
              </a:graphic>
            </wp:inline>
          </w:drawing>
        </w:r>
      </w:ins>
    </w:p>
    <w:p w14:paraId="7667F537" w14:textId="15827D45" w:rsidR="00C871CD" w:rsidRPr="002E2E43" w:rsidRDefault="00C871CD" w:rsidP="00C871CD">
      <w:pPr>
        <w:pStyle w:val="Lgende"/>
        <w:jc w:val="center"/>
      </w:pPr>
      <w:r>
        <w:t xml:space="preserve">Figure </w:t>
      </w:r>
      <w:fldSimple w:instr=" SEQ Figure \* ARABIC ">
        <w:r w:rsidR="00E52C3B">
          <w:rPr>
            <w:noProof/>
          </w:rPr>
          <w:t>8</w:t>
        </w:r>
      </w:fldSimple>
      <w:r>
        <w:t xml:space="preserve">: </w:t>
      </w:r>
      <w:r w:rsidRPr="001411A1">
        <w:t>Data augmentation : Flip effect</w:t>
      </w:r>
    </w:p>
    <w:p w14:paraId="65FB4268" w14:textId="568DD9A2" w:rsidR="00F23524" w:rsidRDefault="00F23524" w:rsidP="006104B0">
      <w:pPr>
        <w:pStyle w:val="Titre4"/>
      </w:pPr>
      <w:r w:rsidRPr="00F23524">
        <w:t>Résultats observé</w:t>
      </w:r>
    </w:p>
    <w:p w14:paraId="451CCA87" w14:textId="77777777" w:rsidR="00FC337F" w:rsidRPr="00FC337F" w:rsidRDefault="00FC337F" w:rsidP="009F7E89"/>
    <w:p w14:paraId="5E191EE9" w14:textId="226B6008" w:rsidR="00F23524" w:rsidRDefault="00F23524" w:rsidP="00F23524">
      <w:pPr>
        <w:jc w:val="both"/>
      </w:pPr>
      <w:r>
        <w:t xml:space="preserve">Nous </w:t>
      </w:r>
      <w:r w:rsidR="003D1DA5">
        <w:t xml:space="preserve">avons </w:t>
      </w:r>
      <w:r>
        <w:t>obten</w:t>
      </w:r>
      <w:r w:rsidR="003D1DA5">
        <w:t>u</w:t>
      </w:r>
      <w:r>
        <w:t xml:space="preserve"> les résultats suivants sur une images avec différents types de bruits : </w:t>
      </w:r>
      <w:r w:rsidR="00FC337F">
        <w:rPr>
          <w:noProof/>
        </w:rPr>
        <w:drawing>
          <wp:inline distT="0" distB="0" distL="0" distR="0" wp14:anchorId="544367AF" wp14:editId="40F10E3A">
            <wp:extent cx="4770120" cy="2581275"/>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770120" cy="2581275"/>
                    </a:xfrm>
                    <a:prstGeom prst="rect">
                      <a:avLst/>
                    </a:prstGeom>
                  </pic:spPr>
                </pic:pic>
              </a:graphicData>
            </a:graphic>
          </wp:inline>
        </w:drawing>
      </w:r>
    </w:p>
    <w:p w14:paraId="224A616F" w14:textId="590DB77E" w:rsidR="00987062" w:rsidRDefault="002E3D69" w:rsidP="00C871CD">
      <w:r>
        <w:t xml:space="preserve">Et plus globalement, </w:t>
      </w:r>
      <w:del w:id="362" w:author="ABIDI Asma" w:date="2021-04-28T15:34:00Z">
        <w:r w:rsidDel="003D1DA5">
          <w:delText xml:space="preserve">voici </w:delText>
        </w:r>
      </w:del>
      <w:ins w:id="363" w:author="ABIDI Asma" w:date="2021-04-28T15:34:00Z">
        <w:r w:rsidR="003D1DA5">
          <w:t xml:space="preserve">nous présentons ci dessous </w:t>
        </w:r>
      </w:ins>
      <w:r>
        <w:t>un aperçu du jeu de données </w:t>
      </w:r>
      <w:ins w:id="364" w:author="ABIDI Asma" w:date="2021-04-28T15:34:00Z">
        <w:r w:rsidR="003D1DA5">
          <w:t>créé</w:t>
        </w:r>
      </w:ins>
      <w:r>
        <w:t>:</w:t>
      </w:r>
      <w:r w:rsidR="00FC337F" w:rsidRPr="00FC337F">
        <w:rPr>
          <w:noProof/>
        </w:rPr>
        <w:t xml:space="preserve"> </w:t>
      </w:r>
      <w:r w:rsidR="00FC337F">
        <w:rPr>
          <w:noProof/>
        </w:rPr>
        <w:drawing>
          <wp:inline distT="0" distB="0" distL="0" distR="0" wp14:anchorId="13D9BD2B" wp14:editId="7ABB9E35">
            <wp:extent cx="3100699" cy="3070860"/>
            <wp:effectExtent l="0" t="0" r="508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106348" cy="3076455"/>
                    </a:xfrm>
                    <a:prstGeom prst="rect">
                      <a:avLst/>
                    </a:prstGeom>
                  </pic:spPr>
                </pic:pic>
              </a:graphicData>
            </a:graphic>
          </wp:inline>
        </w:drawing>
      </w:r>
    </w:p>
    <w:p w14:paraId="5A4E28D7" w14:textId="56BED128" w:rsidR="00793248" w:rsidDel="00811230" w:rsidRDefault="00793248" w:rsidP="00811230">
      <w:pPr>
        <w:pStyle w:val="Titre4"/>
        <w:numPr>
          <w:ilvl w:val="0"/>
          <w:numId w:val="0"/>
        </w:numPr>
        <w:rPr>
          <w:del w:id="365" w:author="LUCETTE FAGNON" w:date="2021-06-02T16:42:00Z"/>
        </w:rPr>
        <w:pPrChange w:id="366" w:author="LUCETTE FAGNON" w:date="2021-06-02T16:43:00Z">
          <w:pPr>
            <w:pStyle w:val="Titre4"/>
          </w:pPr>
        </w:pPrChange>
      </w:pPr>
      <w:commentRangeStart w:id="367"/>
      <w:commentRangeStart w:id="368"/>
      <w:del w:id="369" w:author="LUCETTE FAGNON" w:date="2021-06-02T16:43:00Z">
        <w:r w:rsidDel="00811230">
          <w:lastRenderedPageBreak/>
          <w:delText>Transition ve</w:delText>
        </w:r>
      </w:del>
      <w:del w:id="370" w:author="LUCETTE FAGNON" w:date="2021-06-02T16:42:00Z">
        <w:r w:rsidDel="00811230">
          <w:delText>rs l’itération suivante</w:delText>
        </w:r>
        <w:commentRangeEnd w:id="367"/>
        <w:r w:rsidR="003D1DA5" w:rsidDel="00811230">
          <w:rPr>
            <w:rStyle w:val="Marquedecommentaire"/>
            <w:rFonts w:ascii="Rockwell" w:eastAsiaTheme="minorEastAsia" w:hAnsi="Rockwell" w:cstheme="minorBidi"/>
            <w:b w:val="0"/>
            <w:bCs w:val="0"/>
            <w:i w:val="0"/>
            <w:iCs w:val="0"/>
            <w:color w:val="auto"/>
          </w:rPr>
          <w:commentReference w:id="367"/>
        </w:r>
        <w:commentRangeEnd w:id="368"/>
        <w:r w:rsidR="00811230" w:rsidDel="00811230">
          <w:rPr>
            <w:rStyle w:val="Marquedecommentaire"/>
            <w:rFonts w:ascii="Rockwell" w:eastAsiaTheme="minorEastAsia" w:hAnsi="Rockwell" w:cstheme="minorBidi"/>
            <w:b w:val="0"/>
            <w:bCs w:val="0"/>
            <w:i w:val="0"/>
            <w:iCs w:val="0"/>
            <w:color w:val="auto"/>
          </w:rPr>
          <w:commentReference w:id="368"/>
        </w:r>
      </w:del>
    </w:p>
    <w:p w14:paraId="1F206172" w14:textId="74271CAF" w:rsidR="001371C9" w:rsidRDefault="0031119A" w:rsidP="00811230">
      <w:pPr>
        <w:rPr>
          <w:ins w:id="371" w:author="Lucette Fagnon" w:date="2021-03-17T16:11:00Z"/>
        </w:rPr>
      </w:pPr>
      <w:ins w:id="372" w:author="Lucette Fagnon" w:date="2021-03-17T17:24:00Z">
        <w:del w:id="373" w:author="ABIDI Asma" w:date="2021-04-28T15:35:00Z">
          <w:r w:rsidDel="003D1DA5">
            <w:delText>L</w:delText>
          </w:r>
        </w:del>
      </w:ins>
      <w:ins w:id="374" w:author="ABIDI Asma" w:date="2021-04-28T15:35:00Z">
        <w:r w:rsidR="003D1DA5">
          <w:t>Une fois l</w:t>
        </w:r>
      </w:ins>
      <w:ins w:id="375" w:author="Lucette Fagnon" w:date="2021-03-17T17:24:00Z">
        <w:r>
          <w:t xml:space="preserve">a </w:t>
        </w:r>
      </w:ins>
      <w:r>
        <w:t xml:space="preserve">nouvelle base de données </w:t>
      </w:r>
      <w:ins w:id="376" w:author="Lucette Fagnon" w:date="2021-03-17T17:24:00Z">
        <w:del w:id="377" w:author="ABIDI Asma" w:date="2021-04-28T15:35:00Z">
          <w:r w:rsidDel="003D1DA5">
            <w:delText>étant</w:delText>
          </w:r>
        </w:del>
      </w:ins>
      <w:ins w:id="378" w:author="ABIDI Asma" w:date="2021-04-28T15:35:00Z">
        <w:r w:rsidR="003D1DA5">
          <w:t>est</w:t>
        </w:r>
      </w:ins>
      <w:ins w:id="379" w:author="Lucette Fagnon" w:date="2021-03-17T17:24:00Z">
        <w:r>
          <w:t xml:space="preserve"> </w:t>
        </w:r>
      </w:ins>
      <w:r>
        <w:t>constituée, nous</w:t>
      </w:r>
      <w:r w:rsidR="003D1DA5">
        <w:t xml:space="preserve"> </w:t>
      </w:r>
      <w:ins w:id="380" w:author="ABIDI Asma" w:date="2021-04-28T15:37:00Z">
        <w:r w:rsidR="003D1DA5">
          <w:t>avons jugé judicieux de</w:t>
        </w:r>
      </w:ins>
      <w:ins w:id="381" w:author="Lucette Fagnon" w:date="2021-03-17T17:24:00Z">
        <w:r>
          <w:t xml:space="preserve"> </w:t>
        </w:r>
      </w:ins>
      <w:r>
        <w:t xml:space="preserve">procéder à la conception du réseau de neurones </w:t>
      </w:r>
      <w:r w:rsidR="001371C9">
        <w:t>qui sera entraîné sur cette base.</w:t>
      </w:r>
      <w:r w:rsidR="003D1DA5">
        <w:t xml:space="preserve"> </w:t>
      </w:r>
      <w:r w:rsidR="001371C9">
        <w:t>Cela constituera l’objet de la prochaine</w:t>
      </w:r>
      <w:commentRangeStart w:id="382"/>
      <w:commentRangeStart w:id="383"/>
      <w:r w:rsidR="001371C9">
        <w:t xml:space="preserve"> </w:t>
      </w:r>
      <w:ins w:id="384" w:author="LUCETTE FAGNON" w:date="2021-06-02T16:44:00Z">
        <w:r w:rsidR="00811230">
          <w:t>éta</w:t>
        </w:r>
      </w:ins>
      <w:ins w:id="385" w:author="LUCETTE FAGNON" w:date="2021-06-02T16:45:00Z">
        <w:r w:rsidR="00811230">
          <w:t>pe des travaux</w:t>
        </w:r>
      </w:ins>
      <w:ins w:id="386" w:author="Lucette Fagnon" w:date="2021-03-17T17:25:00Z">
        <w:del w:id="387" w:author="LUCETTE FAGNON" w:date="2021-06-02T16:44:00Z">
          <w:r w:rsidR="001371C9" w:rsidDel="00811230">
            <w:delText>itération</w:delText>
          </w:r>
        </w:del>
      </w:ins>
      <w:commentRangeEnd w:id="382"/>
      <w:del w:id="388" w:author="LUCETTE FAGNON" w:date="2021-06-02T16:44:00Z">
        <w:r w:rsidR="003D1DA5" w:rsidDel="00811230">
          <w:rPr>
            <w:rStyle w:val="Marquedecommentaire"/>
          </w:rPr>
          <w:commentReference w:id="382"/>
        </w:r>
      </w:del>
      <w:commentRangeEnd w:id="383"/>
      <w:r w:rsidR="00811230">
        <w:rPr>
          <w:rStyle w:val="Marquedecommentaire"/>
        </w:rPr>
        <w:commentReference w:id="383"/>
      </w:r>
      <w:ins w:id="389" w:author="Lucette Fagnon" w:date="2021-03-17T17:25:00Z">
        <w:del w:id="390" w:author="LUCETTE FAGNON" w:date="2021-06-02T16:44:00Z">
          <w:r w:rsidR="001371C9" w:rsidDel="00811230">
            <w:delText>.</w:delText>
          </w:r>
        </w:del>
      </w:ins>
    </w:p>
    <w:p w14:paraId="5819F290" w14:textId="65619245" w:rsidR="00793248" w:rsidRDefault="00793248" w:rsidP="003D1DA5">
      <w:pPr>
        <w:rPr>
          <w:ins w:id="391" w:author="Lucette Fagnon" w:date="2021-03-17T16:10:00Z"/>
        </w:rPr>
      </w:pPr>
    </w:p>
    <w:p w14:paraId="2086C2A7" w14:textId="69955980" w:rsidR="004576B5" w:rsidRDefault="00DC449F" w:rsidP="004576B5">
      <w:pPr>
        <w:pStyle w:val="Titre3"/>
        <w:jc w:val="both"/>
      </w:pPr>
      <w:commentRangeStart w:id="392"/>
      <w:commentRangeStart w:id="393"/>
      <w:del w:id="394" w:author="Courbier Jacques" w:date="2021-06-02T15:27:00Z">
        <w:r w:rsidDel="00715793">
          <w:delText xml:space="preserve">Itération </w:delText>
        </w:r>
      </w:del>
      <w:ins w:id="395" w:author="Courbier Jacques" w:date="2021-06-02T15:27:00Z">
        <w:r w:rsidR="00715793">
          <w:t xml:space="preserve">Etape </w:t>
        </w:r>
      </w:ins>
      <w:r>
        <w:t xml:space="preserve">2 : </w:t>
      </w:r>
      <w:r w:rsidR="009D7F2E">
        <w:t xml:space="preserve">Classification </w:t>
      </w:r>
      <w:r w:rsidR="00701159">
        <w:t>global</w:t>
      </w:r>
      <w:r w:rsidR="004576B5">
        <w:t xml:space="preserve">e </w:t>
      </w:r>
      <w:r w:rsidR="009D7F2E">
        <w:t>d</w:t>
      </w:r>
      <w:r w:rsidR="004576B5">
        <w:t>’</w:t>
      </w:r>
      <w:r w:rsidR="009D7F2E">
        <w:t>images bruitées de nuages</w:t>
      </w:r>
      <w:commentRangeEnd w:id="392"/>
      <w:r w:rsidR="00496155">
        <w:rPr>
          <w:rStyle w:val="Marquedecommentaire"/>
          <w:rFonts w:ascii="Rockwell" w:eastAsiaTheme="minorEastAsia" w:hAnsi="Rockwell" w:cstheme="minorBidi"/>
          <w:b w:val="0"/>
          <w:bCs w:val="0"/>
          <w:color w:val="auto"/>
        </w:rPr>
        <w:commentReference w:id="392"/>
      </w:r>
      <w:commentRangeEnd w:id="393"/>
      <w:r w:rsidR="004E699E">
        <w:rPr>
          <w:rStyle w:val="Marquedecommentaire"/>
          <w:rFonts w:ascii="Rockwell" w:eastAsiaTheme="minorEastAsia" w:hAnsi="Rockwell" w:cstheme="minorBidi"/>
          <w:b w:val="0"/>
          <w:bCs w:val="0"/>
          <w:color w:val="auto"/>
        </w:rPr>
        <w:commentReference w:id="393"/>
      </w:r>
    </w:p>
    <w:p w14:paraId="2B468198" w14:textId="77777777" w:rsidR="00D40778" w:rsidRDefault="00D40778" w:rsidP="00D40778">
      <w:pPr>
        <w:pStyle w:val="Titre4"/>
      </w:pPr>
      <w:r>
        <w:t>Cadre de l’itération de recherche</w:t>
      </w:r>
    </w:p>
    <w:p w14:paraId="4AE676DD" w14:textId="34E99000" w:rsidR="00D40778" w:rsidRDefault="008B7183" w:rsidP="00D40778">
      <w:pPr>
        <w:jc w:val="both"/>
      </w:pPr>
      <w:r>
        <w:t xml:space="preserve">La nouvelle base de données d’images bruitées </w:t>
      </w:r>
      <w:ins w:id="396" w:author="LUCETTE FAGNON" w:date="2021-06-02T16:49:00Z">
        <w:r w:rsidR="004E699E">
          <w:t>a été</w:t>
        </w:r>
      </w:ins>
      <w:commentRangeStart w:id="397"/>
      <w:commentRangeStart w:id="398"/>
      <w:del w:id="399" w:author="LUCETTE FAGNON" w:date="2021-06-02T16:47:00Z">
        <w:r w:rsidDel="004E699E">
          <w:delText xml:space="preserve">sera </w:delText>
        </w:r>
        <w:commentRangeEnd w:id="397"/>
        <w:r w:rsidR="00496155" w:rsidDel="004E699E">
          <w:rPr>
            <w:rStyle w:val="Marquedecommentaire"/>
          </w:rPr>
          <w:commentReference w:id="397"/>
        </w:r>
      </w:del>
      <w:commentRangeEnd w:id="398"/>
      <w:r w:rsidR="004E699E">
        <w:rPr>
          <w:rStyle w:val="Marquedecommentaire"/>
        </w:rPr>
        <w:commentReference w:id="398"/>
      </w:r>
      <w:del w:id="400" w:author="LUCETTE FAGNON" w:date="2021-06-02T16:47:00Z">
        <w:r w:rsidDel="004E699E">
          <w:delText>u</w:delText>
        </w:r>
      </w:del>
      <w:r>
        <w:t>tili</w:t>
      </w:r>
      <w:r w:rsidR="00EC5BCD">
        <w:t xml:space="preserve">sée pour entraîner un </w:t>
      </w:r>
      <w:r w:rsidR="00C418C8">
        <w:t xml:space="preserve"> autre </w:t>
      </w:r>
      <w:r w:rsidR="00EC5BCD">
        <w:t>modèle de réseau de neurones</w:t>
      </w:r>
      <w:r w:rsidR="007D1F02">
        <w:t xml:space="preserve">, que nous </w:t>
      </w:r>
      <w:commentRangeStart w:id="401"/>
      <w:commentRangeStart w:id="402"/>
      <w:del w:id="403" w:author="LUCETTE FAGNON" w:date="2021-06-02T16:49:00Z">
        <w:r w:rsidR="007D1F02" w:rsidDel="004E699E">
          <w:delText>appellerons</w:delText>
        </w:r>
        <w:commentRangeEnd w:id="401"/>
        <w:r w:rsidR="00496155" w:rsidDel="004E699E">
          <w:rPr>
            <w:rStyle w:val="Marquedecommentaire"/>
          </w:rPr>
          <w:commentReference w:id="401"/>
        </w:r>
      </w:del>
      <w:commentRangeEnd w:id="402"/>
      <w:r w:rsidR="004E699E">
        <w:rPr>
          <w:rStyle w:val="Marquedecommentaire"/>
        </w:rPr>
        <w:commentReference w:id="402"/>
      </w:r>
      <w:del w:id="404" w:author="LUCETTE FAGNON" w:date="2021-06-02T16:49:00Z">
        <w:r w:rsidR="007D1F02" w:rsidDel="004E699E">
          <w:delText xml:space="preserve"> </w:delText>
        </w:r>
      </w:del>
      <w:ins w:id="405" w:author="LUCETTE FAGNON" w:date="2021-06-02T16:49:00Z">
        <w:r w:rsidR="004E699E">
          <w:t>avons appelé</w:t>
        </w:r>
        <w:r w:rsidR="004E699E">
          <w:t xml:space="preserve"> </w:t>
        </w:r>
      </w:ins>
      <w:r w:rsidR="007D1F02">
        <w:t xml:space="preserve">ici </w:t>
      </w:r>
      <w:r w:rsidR="007D1F02" w:rsidRPr="003D1DA5">
        <w:rPr>
          <w:i/>
          <w:iCs/>
        </w:rPr>
        <w:t>model_brt</w:t>
      </w:r>
      <w:r w:rsidR="0098733F">
        <w:t>.</w:t>
      </w:r>
    </w:p>
    <w:p w14:paraId="066AE38A" w14:textId="2704C18C" w:rsidR="00D40778" w:rsidRDefault="00D40778" w:rsidP="00D40778">
      <w:pPr>
        <w:jc w:val="both"/>
      </w:pPr>
      <w:del w:id="406" w:author="LUCETTE FAGNON" w:date="2021-06-02T16:53:00Z">
        <w:r w:rsidRPr="004E699E" w:rsidDel="004E699E">
          <w:rPr>
            <w:rPrChange w:id="407" w:author="LUCETTE FAGNON" w:date="2021-06-02T16:53:00Z">
              <w:rPr>
                <w:u w:val="single"/>
              </w:rPr>
            </w:rPrChange>
          </w:rPr>
          <w:delText>Objectif de l’itération</w:delText>
        </w:r>
      </w:del>
      <w:ins w:id="408" w:author="LUCETTE FAGNON" w:date="2021-06-02T16:53:00Z">
        <w:r w:rsidR="004E699E" w:rsidRPr="004E699E">
          <w:rPr>
            <w:rPrChange w:id="409" w:author="LUCETTE FAGNON" w:date="2021-06-02T16:53:00Z">
              <w:rPr>
                <w:u w:val="single"/>
              </w:rPr>
            </w:rPrChange>
          </w:rPr>
          <w:t>L’objectif de cette étape des travaux est de</w:t>
        </w:r>
      </w:ins>
      <w:r w:rsidRPr="004E699E">
        <w:rPr>
          <w:rPrChange w:id="410" w:author="LUCETTE FAGNON" w:date="2021-06-02T16:53:00Z">
            <w:rPr>
              <w:u w:val="single"/>
            </w:rPr>
          </w:rPrChange>
        </w:rPr>
        <w:t> </w:t>
      </w:r>
      <w:ins w:id="411" w:author="LUCETTE FAGNON" w:date="2021-06-02T16:53:00Z">
        <w:r w:rsidR="004E699E" w:rsidRPr="004E699E">
          <w:t>c</w:t>
        </w:r>
      </w:ins>
      <w:del w:id="412" w:author="LUCETTE FAGNON" w:date="2021-06-02T16:53:00Z">
        <w:r w:rsidRPr="004E699E" w:rsidDel="004E699E">
          <w:rPr>
            <w:rPrChange w:id="413" w:author="LUCETTE FAGNON" w:date="2021-06-02T16:53:00Z">
              <w:rPr>
                <w:u w:val="single"/>
              </w:rPr>
            </w:rPrChange>
          </w:rPr>
          <w:delText>:</w:delText>
        </w:r>
        <w:r w:rsidRPr="004E699E" w:rsidDel="004E699E">
          <w:delText xml:space="preserve"> C</w:delText>
        </w:r>
      </w:del>
      <w:r w:rsidRPr="0011507A">
        <w:t>réer</w:t>
      </w:r>
      <w:r>
        <w:t xml:space="preserve"> </w:t>
      </w:r>
      <w:r w:rsidR="00B16241">
        <w:t xml:space="preserve">et entraîner un </w:t>
      </w:r>
      <w:r>
        <w:t xml:space="preserve">modèle de réseau de neurones sur </w:t>
      </w:r>
      <w:r w:rsidR="00ED60C4">
        <w:t>notre</w:t>
      </w:r>
      <w:r>
        <w:t xml:space="preserve"> nouvelle base de données </w:t>
      </w:r>
      <w:r w:rsidR="00ED60C4">
        <w:t>puis comparer les performances à celles obtenues avec des images nettes.</w:t>
      </w:r>
    </w:p>
    <w:p w14:paraId="769773E8" w14:textId="530A31BA" w:rsidR="00D40778" w:rsidRDefault="00D40778" w:rsidP="00D40778"/>
    <w:p w14:paraId="0BBF6BC6" w14:textId="77777777" w:rsidR="00F73B97" w:rsidRDefault="00F73B97" w:rsidP="00F73B97">
      <w:pPr>
        <w:pStyle w:val="Titre4"/>
      </w:pPr>
      <w:r>
        <w:t>Hypothèses de conception :</w:t>
      </w:r>
    </w:p>
    <w:p w14:paraId="412A7C6A" w14:textId="7243117F" w:rsidR="00F73B97" w:rsidRDefault="00F73B97" w:rsidP="00496155">
      <w:pPr>
        <w:pStyle w:val="Paragraphedeliste"/>
        <w:numPr>
          <w:ilvl w:val="0"/>
          <w:numId w:val="16"/>
        </w:numPr>
      </w:pPr>
      <w:r>
        <w:t xml:space="preserve">La nouvelle base de données </w:t>
      </w:r>
      <w:ins w:id="414" w:author="LUCETTE FAGNON" w:date="2021-06-02T16:54:00Z">
        <w:r w:rsidR="004E699E">
          <w:t>a été</w:t>
        </w:r>
      </w:ins>
      <w:del w:id="415" w:author="LUCETTE FAGNON" w:date="2021-06-02T16:54:00Z">
        <w:r w:rsidDel="004E699E">
          <w:delText>sera</w:delText>
        </w:r>
      </w:del>
      <w:r>
        <w:t xml:space="preserve"> utilisée comme base d’apprentissage pour entraîn</w:t>
      </w:r>
      <w:ins w:id="416" w:author="LUCETTE FAGNON" w:date="2021-06-02T16:54:00Z">
        <w:r w:rsidR="004E699E">
          <w:t>er</w:t>
        </w:r>
      </w:ins>
      <w:del w:id="417" w:author="LUCETTE FAGNON" w:date="2021-06-02T16:54:00Z">
        <w:r w:rsidDel="004E699E">
          <w:delText>é</w:delText>
        </w:r>
      </w:del>
      <w:r>
        <w:t xml:space="preserve"> un modèle de réseau de neurones afin de le rendre capable de catégoriser les images bruitées et non bruitées selon le type de nuage présent sur l’image.</w:t>
      </w:r>
    </w:p>
    <w:p w14:paraId="15F3CD4C" w14:textId="4AFEA926" w:rsidR="00F73B97" w:rsidRDefault="00F73B97" w:rsidP="00C17EA0">
      <w:pPr>
        <w:pStyle w:val="Paragraphedeliste"/>
        <w:numPr>
          <w:ilvl w:val="0"/>
          <w:numId w:val="16"/>
        </w:numPr>
      </w:pPr>
      <w:r>
        <w:t xml:space="preserve">Les métriques permettant de mesurer la précision des modèles </w:t>
      </w:r>
      <w:ins w:id="418" w:author="LUCETTE FAGNON" w:date="2021-06-02T16:54:00Z">
        <w:r w:rsidR="004E699E">
          <w:t xml:space="preserve">ont été </w:t>
        </w:r>
      </w:ins>
      <w:del w:id="419" w:author="LUCETTE FAGNON" w:date="2021-06-02T16:54:00Z">
        <w:r w:rsidDel="004E699E">
          <w:delText>seront</w:delText>
        </w:r>
      </w:del>
      <w:r>
        <w:t xml:space="preserve"> utilisées pour évaluer les performances du modèle de classification et sa robustesse face à des images de test.</w:t>
      </w:r>
    </w:p>
    <w:p w14:paraId="624D4AD5" w14:textId="77777777" w:rsidR="0007141C" w:rsidRDefault="0007141C" w:rsidP="00496155">
      <w:pPr>
        <w:pStyle w:val="Paragraphedeliste"/>
        <w:numPr>
          <w:ilvl w:val="0"/>
          <w:numId w:val="0"/>
        </w:numPr>
        <w:ind w:left="720"/>
      </w:pPr>
    </w:p>
    <w:p w14:paraId="20E1738E" w14:textId="77777777" w:rsidR="0007141C" w:rsidRDefault="0007141C" w:rsidP="0007141C">
      <w:pPr>
        <w:pStyle w:val="Titre4"/>
      </w:pPr>
      <w:r>
        <w:t>Conception/Développement</w:t>
      </w:r>
    </w:p>
    <w:p w14:paraId="041AD59F" w14:textId="72D392BD" w:rsidR="0007141C" w:rsidRDefault="004E699E" w:rsidP="0007141C">
      <w:pPr>
        <w:jc w:val="both"/>
      </w:pPr>
      <w:ins w:id="420" w:author="LUCETTE FAGNON" w:date="2021-06-02T16:55:00Z">
        <w:r w:rsidRPr="0011507A">
          <w:rPr>
            <w:rPrChange w:id="421" w:author="LUCETTE FAGNON" w:date="2021-06-02T16:55:00Z">
              <w:rPr>
                <w:u w:val="single"/>
              </w:rPr>
            </w:rPrChange>
          </w:rPr>
          <w:t xml:space="preserve">L’objectif est de </w:t>
        </w:r>
        <w:r w:rsidR="0011507A" w:rsidRPr="0011507A">
          <w:rPr>
            <w:rPrChange w:id="422" w:author="LUCETTE FAGNON" w:date="2021-06-02T16:55:00Z">
              <w:rPr>
                <w:u w:val="single"/>
              </w:rPr>
            </w:rPrChange>
          </w:rPr>
          <w:t>c</w:t>
        </w:r>
      </w:ins>
      <w:del w:id="423" w:author="LUCETTE FAGNON" w:date="2021-06-02T16:54:00Z">
        <w:r w:rsidR="0007141C" w:rsidRPr="0011507A" w:rsidDel="004E699E">
          <w:rPr>
            <w:rPrChange w:id="424" w:author="LUCETTE FAGNON" w:date="2021-06-02T16:55:00Z">
              <w:rPr>
                <w:u w:val="single"/>
              </w:rPr>
            </w:rPrChange>
          </w:rPr>
          <w:delText>Objectif</w:delText>
        </w:r>
        <w:r w:rsidR="0007141C" w:rsidRPr="008F620B" w:rsidDel="004E699E">
          <w:rPr>
            <w:u w:val="single"/>
          </w:rPr>
          <w:delText> :</w:delText>
        </w:r>
        <w:r w:rsidR="0007141C" w:rsidDel="004E699E">
          <w:delText xml:space="preserve"> </w:delText>
        </w:r>
        <w:r w:rsidR="005D2F68" w:rsidDel="004E699E">
          <w:delText>C</w:delText>
        </w:r>
      </w:del>
      <w:r w:rsidR="005D2F68">
        <w:t xml:space="preserve">réer un modèle de réseau de neurones </w:t>
      </w:r>
      <w:r w:rsidR="005D2F68" w:rsidRPr="00496155">
        <w:rPr>
          <w:i/>
          <w:iCs/>
        </w:rPr>
        <w:t>model_brt</w:t>
      </w:r>
      <w:r w:rsidR="005D2F68">
        <w:t xml:space="preserve"> qui </w:t>
      </w:r>
      <w:del w:id="425" w:author="LUCETTE FAGNON" w:date="2021-06-02T16:55:00Z">
        <w:r w:rsidR="005D2F68" w:rsidDel="0011507A">
          <w:delText xml:space="preserve">sera </w:delText>
        </w:r>
      </w:del>
      <w:ins w:id="426" w:author="LUCETTE FAGNON" w:date="2021-06-02T16:55:00Z">
        <w:r w:rsidR="0011507A">
          <w:t>doit être</w:t>
        </w:r>
        <w:r w:rsidR="0011507A">
          <w:t xml:space="preserve"> </w:t>
        </w:r>
      </w:ins>
      <w:r w:rsidR="005D2F68">
        <w:t>entraîné avec notre nouvelle base de données.</w:t>
      </w:r>
    </w:p>
    <w:p w14:paraId="254F653D" w14:textId="7D1D8E2C" w:rsidR="005D2F68" w:rsidRDefault="00817305" w:rsidP="00496155">
      <w:pPr>
        <w:pStyle w:val="Titre5"/>
      </w:pPr>
      <w:r>
        <w:t>Architecture du modèle</w:t>
      </w:r>
      <w:r w:rsidR="001C3ECC">
        <w:t xml:space="preserve"> </w:t>
      </w:r>
      <w:r w:rsidR="001C3ECC" w:rsidRPr="00506FDE">
        <w:rPr>
          <w:i/>
          <w:iCs/>
        </w:rPr>
        <w:t>model_brt</w:t>
      </w:r>
    </w:p>
    <w:p w14:paraId="48EF7E82" w14:textId="19EA5D41" w:rsidR="003D73E7" w:rsidRDefault="006B2384" w:rsidP="00496155">
      <w:pPr>
        <w:jc w:val="both"/>
      </w:pPr>
      <w:r>
        <w:t xml:space="preserve">Le réseau de neurones que nous avons implanté nous-même s’inspire de l’architecture de CloudNet. </w:t>
      </w:r>
      <w:r w:rsidR="003D73E7" w:rsidRPr="003D73E7">
        <w:t xml:space="preserve">CloudNet, est un réseau de neurones convolutionnel optimisé, utilisé pour une tâche d'apprentissage séquence à séquence. CloudNet a été créé à partir d'une amélioration d'Alexnet, d’après ses concepteurs. Le réseau contient quatre couches convolutives et deux couches entièrement connectées. </w:t>
      </w:r>
      <w:r w:rsidR="003D73E7">
        <w:t xml:space="preserve">Ce réseau a été éprouvé sur une base de données d’images nettes de nuages </w:t>
      </w:r>
      <w:r w:rsidR="004E5A06">
        <w:t>et a donné de très bons résultats.</w:t>
      </w:r>
    </w:p>
    <w:p w14:paraId="4A2C0D51" w14:textId="1FC34836" w:rsidR="006B2384" w:rsidRDefault="006B2384" w:rsidP="00496155">
      <w:pPr>
        <w:jc w:val="both"/>
      </w:pPr>
      <w:r>
        <w:t xml:space="preserve">Au lieu de quatre, nous n’avons que trois couches convolutives et deux couches entièrement connectées. Aussi, nous </w:t>
      </w:r>
      <w:ins w:id="427" w:author="LUCETTE FAGNON" w:date="2021-06-02T16:56:00Z">
        <w:r w:rsidR="0011507A">
          <w:t xml:space="preserve">avons </w:t>
        </w:r>
      </w:ins>
      <w:r>
        <w:t>effectu</w:t>
      </w:r>
      <w:ins w:id="428" w:author="LUCETTE FAGNON" w:date="2021-06-02T16:56:00Z">
        <w:r w:rsidR="0011507A">
          <w:t>é</w:t>
        </w:r>
      </w:ins>
      <w:del w:id="429" w:author="LUCETTE FAGNON" w:date="2021-06-02T16:56:00Z">
        <w:r w:rsidDel="0011507A">
          <w:delText>ons</w:delText>
        </w:r>
      </w:del>
      <w:r>
        <w:t xml:space="preserve"> un ‘</w:t>
      </w:r>
      <w:r w:rsidRPr="0011507A">
        <w:rPr>
          <w:i/>
          <w:iCs/>
          <w:rPrChange w:id="430" w:author="LUCETTE FAGNON" w:date="2021-06-02T16:56:00Z">
            <w:rPr/>
          </w:rPrChange>
        </w:rPr>
        <w:t>pooling ou groupement’</w:t>
      </w:r>
      <w:r>
        <w:t xml:space="preserve"> après chacune des couches convolutives, et n’</w:t>
      </w:r>
      <w:ins w:id="431" w:author="LUCETTE FAGNON" w:date="2021-06-02T16:56:00Z">
        <w:r w:rsidR="0011507A">
          <w:t xml:space="preserve">avons </w:t>
        </w:r>
      </w:ins>
      <w:r>
        <w:t>utilis</w:t>
      </w:r>
      <w:ins w:id="432" w:author="LUCETTE FAGNON" w:date="2021-06-02T16:56:00Z">
        <w:r w:rsidR="0011507A">
          <w:t>é</w:t>
        </w:r>
      </w:ins>
      <w:del w:id="433" w:author="LUCETTE FAGNON" w:date="2021-06-02T16:56:00Z">
        <w:r w:rsidDel="0011507A">
          <w:delText>ons</w:delText>
        </w:r>
      </w:del>
      <w:r>
        <w:t xml:space="preserve"> que des filtres de tailles 3x3. </w:t>
      </w:r>
    </w:p>
    <w:p w14:paraId="027CE08E" w14:textId="1707C64D" w:rsidR="00F73B97" w:rsidRDefault="006B2384" w:rsidP="006B2384">
      <w:r>
        <w:t>L’architecture du modèle a l’allure suivante :</w:t>
      </w:r>
    </w:p>
    <w:p w14:paraId="2CFEF622" w14:textId="77777777" w:rsidR="009F7E89" w:rsidRDefault="00662CDA">
      <w:pPr>
        <w:keepNext/>
        <w:rPr>
          <w:ins w:id="434" w:author="ABIDI Asma" w:date="2021-04-28T16:01:00Z"/>
        </w:rPr>
        <w:pPrChange w:id="435" w:author="ABIDI Asma" w:date="2021-04-28T16:01:00Z">
          <w:pPr/>
        </w:pPrChange>
      </w:pPr>
      <w:r>
        <w:rPr>
          <w:noProof/>
        </w:rPr>
        <w:lastRenderedPageBreak/>
        <w:drawing>
          <wp:inline distT="0" distB="0" distL="0" distR="0" wp14:anchorId="3650097C" wp14:editId="0AB160FA">
            <wp:extent cx="4404360" cy="3338711"/>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09437" cy="3342560"/>
                    </a:xfrm>
                    <a:prstGeom prst="rect">
                      <a:avLst/>
                    </a:prstGeom>
                  </pic:spPr>
                </pic:pic>
              </a:graphicData>
            </a:graphic>
          </wp:inline>
        </w:drawing>
      </w:r>
    </w:p>
    <w:p w14:paraId="0D49F012" w14:textId="414A6C15" w:rsidR="00CE00EC" w:rsidRDefault="009F7E89">
      <w:pPr>
        <w:pStyle w:val="Lgende"/>
        <w:pPrChange w:id="436" w:author="ABIDI Asma" w:date="2021-04-28T16:01:00Z">
          <w:pPr/>
        </w:pPrChange>
      </w:pPr>
      <w:ins w:id="437" w:author="ABIDI Asma" w:date="2021-04-28T16:01:00Z">
        <w:r>
          <w:t xml:space="preserve">Figure </w:t>
        </w:r>
        <w:r>
          <w:fldChar w:fldCharType="begin"/>
        </w:r>
        <w:r>
          <w:instrText xml:space="preserve"> SEQ Figure \* ARABIC </w:instrText>
        </w:r>
      </w:ins>
      <w:r>
        <w:fldChar w:fldCharType="separate"/>
      </w:r>
      <w:ins w:id="438" w:author="LUCETTE FAGNON" w:date="2021-06-02T17:15:00Z">
        <w:r w:rsidR="00E52C3B">
          <w:rPr>
            <w:noProof/>
          </w:rPr>
          <w:t>9</w:t>
        </w:r>
      </w:ins>
      <w:ins w:id="439" w:author="ABIDI Asma" w:date="2021-04-28T16:01:00Z">
        <w:r>
          <w:fldChar w:fldCharType="end"/>
        </w:r>
      </w:ins>
      <w:ins w:id="440" w:author="LUCETTE FAGNON" w:date="2021-06-02T16:57:00Z">
        <w:r w:rsidR="0011507A">
          <w:t> : Architecture du réseau de neurones</w:t>
        </w:r>
      </w:ins>
    </w:p>
    <w:p w14:paraId="5732E8B3" w14:textId="5715EDE6" w:rsidR="001445D6" w:rsidRDefault="001445D6" w:rsidP="00D40778"/>
    <w:p w14:paraId="49D2CB52" w14:textId="080E411F" w:rsidR="001445D6" w:rsidRDefault="001445D6" w:rsidP="00496155">
      <w:pPr>
        <w:pStyle w:val="Titre5"/>
      </w:pPr>
      <w:r>
        <w:t>Compilation du modèle</w:t>
      </w:r>
    </w:p>
    <w:p w14:paraId="396BD113" w14:textId="50C27928" w:rsidR="001445D6" w:rsidRDefault="001445D6" w:rsidP="001445D6">
      <w:r>
        <w:t xml:space="preserve">Avant que le modèle ne soit prêt pour l’apprentissage, </w:t>
      </w:r>
      <w:del w:id="441" w:author="LUCETTE FAGNON" w:date="2021-06-02T16:57:00Z">
        <w:r w:rsidDel="0011507A">
          <w:delText>il a besoin de</w:delText>
        </w:r>
      </w:del>
      <w:ins w:id="442" w:author="LUCETTE FAGNON" w:date="2021-06-02T16:57:00Z">
        <w:r w:rsidR="0011507A">
          <w:t>nous avons rajouté</w:t>
        </w:r>
      </w:ins>
      <w:r>
        <w:t xml:space="preserve"> quelques réglages supplémentaires. Ceux-ci </w:t>
      </w:r>
      <w:del w:id="443" w:author="LUCETTE FAGNON" w:date="2021-06-02T16:58:00Z">
        <w:r w:rsidDel="0011507A">
          <w:delText>s</w:delText>
        </w:r>
      </w:del>
      <w:r>
        <w:t xml:space="preserve">ont </w:t>
      </w:r>
      <w:ins w:id="444" w:author="LUCETTE FAGNON" w:date="2021-06-02T16:58:00Z">
        <w:r w:rsidR="0011507A">
          <w:t>été r</w:t>
        </w:r>
      </w:ins>
      <w:r>
        <w:t xml:space="preserve">ajoutés lors de l'’étape de compilation du modèle : </w:t>
      </w:r>
    </w:p>
    <w:p w14:paraId="7840A270" w14:textId="4C5F4A3F" w:rsidR="001445D6" w:rsidRDefault="001445D6" w:rsidP="00496155">
      <w:pPr>
        <w:pStyle w:val="Paragraphedeliste"/>
        <w:numPr>
          <w:ilvl w:val="0"/>
          <w:numId w:val="18"/>
        </w:numPr>
      </w:pPr>
      <w:r>
        <w:t xml:space="preserve">La fonction de perte  – </w:t>
      </w:r>
      <w:del w:id="445" w:author="LUCETTE FAGNON" w:date="2021-06-02T16:58:00Z">
        <w:r w:rsidDel="0011507A">
          <w:delText>Celle-ci</w:delText>
        </w:r>
      </w:del>
      <w:ins w:id="446" w:author="LUCETTE FAGNON" w:date="2021-06-02T16:58:00Z">
        <w:r w:rsidR="0011507A">
          <w:t>Elle</w:t>
        </w:r>
      </w:ins>
      <w:r>
        <w:t xml:space="preserve"> mesure la précision du modèle pendant l'entraînement. Il faut minimiser cette fonction pour "diriger" le modèle dans la bonne direction. Etant donnée que nous sommes en présence d’une classification multi classe, nous avons opté pour la fonction ‘categorical_crossentropy’ de TensorFlow.</w:t>
      </w:r>
    </w:p>
    <w:p w14:paraId="3497D15A" w14:textId="4B07A295" w:rsidR="001445D6" w:rsidRDefault="001445D6" w:rsidP="00496155">
      <w:pPr>
        <w:pStyle w:val="Paragraphedeliste"/>
        <w:numPr>
          <w:ilvl w:val="0"/>
          <w:numId w:val="18"/>
        </w:numPr>
      </w:pPr>
      <w:r>
        <w:t xml:space="preserve">L’optimiseur  - c'est ainsi que le modèle est mis à jour en fonction des données qu'il voit et de sa fonction de perte. </w:t>
      </w:r>
      <w:r w:rsidR="008E0221">
        <w:t>Notre choix s’est porté sur l’optimiseur ‘</w:t>
      </w:r>
      <w:r w:rsidR="008E0221" w:rsidRPr="00496155">
        <w:rPr>
          <w:i/>
          <w:iCs/>
        </w:rPr>
        <w:t>Adam’</w:t>
      </w:r>
      <w:r w:rsidR="008E0221">
        <w:t>, par expérience.</w:t>
      </w:r>
    </w:p>
    <w:p w14:paraId="2C9D68F1" w14:textId="3D90492A" w:rsidR="001445D6" w:rsidRDefault="001445D6" w:rsidP="001445D6">
      <w:pPr>
        <w:pStyle w:val="Paragraphedeliste"/>
        <w:numPr>
          <w:ilvl w:val="0"/>
          <w:numId w:val="18"/>
        </w:numPr>
      </w:pPr>
      <w:r>
        <w:t xml:space="preserve">La métrique - Elle permet un suivi de l’apprentissage lors des différentes itérations et les étapes de test. Notre modèle utilisera l’accuracy , le pourcentage des images correctement classées. </w:t>
      </w:r>
    </w:p>
    <w:p w14:paraId="2F3663C5" w14:textId="77777777" w:rsidR="007207D1" w:rsidRDefault="007207D1" w:rsidP="007207D1">
      <w:pPr>
        <w:pStyle w:val="Titre5"/>
      </w:pPr>
      <w:r>
        <w:t xml:space="preserve">Entraînement du modèle </w:t>
      </w:r>
    </w:p>
    <w:p w14:paraId="51302866" w14:textId="65F8A36C" w:rsidR="00C61607" w:rsidRPr="00C61607" w:rsidRDefault="007207D1" w:rsidP="00C61607">
      <w:pPr>
        <w:jc w:val="both"/>
      </w:pPr>
      <w:r>
        <w:t>Une fois le jeu de données d’images de nuages bruitées obtenu, nous l</w:t>
      </w:r>
      <w:ins w:id="447" w:author="LUCETTE FAGNON" w:date="2021-06-02T16:58:00Z">
        <w:r w:rsidR="0011507A">
          <w:t>’avons mis</w:t>
        </w:r>
      </w:ins>
      <w:del w:id="448" w:author="LUCETTE FAGNON" w:date="2021-06-02T16:58:00Z">
        <w:r w:rsidDel="0011507A">
          <w:delText xml:space="preserve">e </w:delText>
        </w:r>
      </w:del>
      <w:del w:id="449" w:author="LUCETTE FAGNON" w:date="2021-06-02T16:59:00Z">
        <w:r w:rsidDel="0011507A">
          <w:delText>mettons</w:delText>
        </w:r>
      </w:del>
      <w:ins w:id="450" w:author="LUCETTE FAGNON" w:date="2021-06-02T16:59:00Z">
        <w:r w:rsidR="0011507A">
          <w:t xml:space="preserve"> en</w:t>
        </w:r>
      </w:ins>
      <w:r>
        <w:t xml:space="preserve"> entrée du modèle</w:t>
      </w:r>
      <w:r w:rsidR="00264AD8">
        <w:t>.</w:t>
      </w:r>
      <w:r w:rsidR="00C61607">
        <w:t xml:space="preserve"> </w:t>
      </w:r>
      <w:r w:rsidR="00C61607" w:rsidRPr="00C61607">
        <w:t xml:space="preserve">Pour débuter l’apprentissage, nous </w:t>
      </w:r>
      <w:ins w:id="451" w:author="LUCETTE FAGNON" w:date="2021-06-02T16:59:00Z">
        <w:r w:rsidR="0011507A">
          <w:t xml:space="preserve">avons </w:t>
        </w:r>
      </w:ins>
      <w:r w:rsidR="00C61607" w:rsidRPr="00C61607">
        <w:t>utilis</w:t>
      </w:r>
      <w:ins w:id="452" w:author="LUCETTE FAGNON" w:date="2021-06-02T16:59:00Z">
        <w:r w:rsidR="0011507A">
          <w:t>é</w:t>
        </w:r>
      </w:ins>
      <w:del w:id="453" w:author="LUCETTE FAGNON" w:date="2021-06-02T16:59:00Z">
        <w:r w:rsidR="00C61607" w:rsidRPr="00C61607" w:rsidDel="0011507A">
          <w:delText>erons</w:delText>
        </w:r>
      </w:del>
      <w:r w:rsidR="00C61607" w:rsidRPr="00C61607">
        <w:t xml:space="preserve"> la méthode </w:t>
      </w:r>
      <w:r w:rsidR="00C61607" w:rsidRPr="00C61607">
        <w:rPr>
          <w:i/>
          <w:iCs/>
        </w:rPr>
        <w:t>model.fit</w:t>
      </w:r>
      <w:r w:rsidR="00C61607" w:rsidRPr="00C61607">
        <w:t xml:space="preserve"> de Keras. Son rôle est "d’adapter" le modèle aux données d’apprentissage : </w:t>
      </w:r>
    </w:p>
    <w:p w14:paraId="3F8AA905" w14:textId="77777777" w:rsidR="00C61607" w:rsidRPr="00C61607" w:rsidRDefault="00C61607" w:rsidP="00C61607">
      <w:pPr>
        <w:numPr>
          <w:ilvl w:val="0"/>
          <w:numId w:val="19"/>
        </w:numPr>
        <w:jc w:val="both"/>
      </w:pPr>
      <w:r w:rsidRPr="00C61607">
        <w:t xml:space="preserve">Recherche du nombre optimal d’itérations </w:t>
      </w:r>
    </w:p>
    <w:p w14:paraId="45830819" w14:textId="0527C368" w:rsidR="00C61607" w:rsidRPr="00C61607" w:rsidRDefault="00C61607" w:rsidP="00C61607">
      <w:pPr>
        <w:jc w:val="both"/>
      </w:pPr>
      <w:r w:rsidRPr="00C61607">
        <w:t xml:space="preserve">Il est impossible de connaître à l’avance le nombre d’itérations nécessaires à l’obtention d’un résultat optimal. Il faut donc tester avec différents nombres. Nous avons d’abord testé </w:t>
      </w:r>
      <w:r w:rsidRPr="00C61607">
        <w:lastRenderedPageBreak/>
        <w:t>sur 20 itérations, puis 30. Nous avons remarqué lors de ces itérations que la perte évolue inversement à la précision. Ce qui est tout à fait normal, mais nous n’avions pas une perte</w:t>
      </w:r>
      <w:ins w:id="454" w:author="ABIDI Asma" w:date="2021-04-28T16:01:00Z">
        <w:r w:rsidR="009F7E89">
          <w:t xml:space="preserve"> </w:t>
        </w:r>
      </w:ins>
      <w:r w:rsidRPr="00C61607">
        <w:t xml:space="preserve"> minimale. Celle-ci est trouvée lorsqu’après  2 à 3 itérations supplémentaires, on n’observe aucune diminution de la perte. Nous avons donc augmenté le nombre d’itérations progressivement et repris l’apprentissage jusqu’à l’obtention d’un résultat satisfaisant. </w:t>
      </w:r>
    </w:p>
    <w:p w14:paraId="0519B1CF" w14:textId="77777777" w:rsidR="00995E3F" w:rsidRPr="00995E3F" w:rsidRDefault="00995E3F" w:rsidP="00995E3F">
      <w:pPr>
        <w:numPr>
          <w:ilvl w:val="0"/>
          <w:numId w:val="19"/>
        </w:numPr>
        <w:jc w:val="both"/>
      </w:pPr>
      <w:r w:rsidRPr="00995E3F">
        <w:t>Visualisation de caractéristiques par couches</w:t>
      </w:r>
    </w:p>
    <w:p w14:paraId="45C710B0" w14:textId="77777777" w:rsidR="00995E3F" w:rsidRPr="00995E3F" w:rsidRDefault="00995E3F" w:rsidP="00995E3F">
      <w:pPr>
        <w:jc w:val="both"/>
      </w:pPr>
      <w:r w:rsidRPr="00995E3F">
        <w:t>Les modèles de réseaux neuronaux sont généralement dits opaques. L’on parvient difficilement à expliquer la raison pour laquelle une décision spécifique a été prise. Les modèles sont constitués de petits filtres linéaires et le résultat de l'application de ces filtres aux images d’entrée et aux sorties des couches précédents sont appelés cartes d'activation, ou plus généralement, cartes de caractéristiques. Les filtres et les cartes de caractéristiques peuvent être visualisés.</w:t>
      </w:r>
    </w:p>
    <w:p w14:paraId="00D81C83" w14:textId="77777777" w:rsidR="00995E3F" w:rsidRPr="00995E3F" w:rsidRDefault="00995E3F" w:rsidP="00995E3F">
      <w:pPr>
        <w:jc w:val="both"/>
      </w:pPr>
      <w:r w:rsidRPr="00995E3F">
        <w:t>Ces cartes permettent d’avoir un aperçu de la représentation interne que le modèle a d'une entrée spécifique à un point donné du modèle.</w:t>
      </w:r>
    </w:p>
    <w:p w14:paraId="7DCA88A1" w14:textId="0D92A42D" w:rsidR="00995E3F" w:rsidRPr="00995E3F" w:rsidRDefault="0011507A" w:rsidP="00995E3F">
      <w:pPr>
        <w:jc w:val="both"/>
      </w:pPr>
      <w:ins w:id="455" w:author="LUCETTE FAGNON" w:date="2021-06-02T17:01:00Z">
        <w:r>
          <w:rPr>
            <w:noProof/>
          </w:rPr>
          <mc:AlternateContent>
            <mc:Choice Requires="wps">
              <w:drawing>
                <wp:anchor distT="0" distB="0" distL="114300" distR="114300" simplePos="0" relativeHeight="251803136" behindDoc="0" locked="0" layoutInCell="1" allowOverlap="1" wp14:anchorId="4DB102C0" wp14:editId="51E204E7">
                  <wp:simplePos x="0" y="0"/>
                  <wp:positionH relativeFrom="column">
                    <wp:posOffset>-105410</wp:posOffset>
                  </wp:positionH>
                  <wp:positionV relativeFrom="paragraph">
                    <wp:posOffset>3528695</wp:posOffset>
                  </wp:positionV>
                  <wp:extent cx="5970270" cy="635"/>
                  <wp:effectExtent l="0" t="0" r="0" b="0"/>
                  <wp:wrapTopAndBottom/>
                  <wp:docPr id="38" name="Zone de texte 38"/>
                  <wp:cNvGraphicFramePr/>
                  <a:graphic xmlns:a="http://schemas.openxmlformats.org/drawingml/2006/main">
                    <a:graphicData uri="http://schemas.microsoft.com/office/word/2010/wordprocessingShape">
                      <wps:wsp>
                        <wps:cNvSpPr txBox="1"/>
                        <wps:spPr>
                          <a:xfrm>
                            <a:off x="0" y="0"/>
                            <a:ext cx="5970270" cy="635"/>
                          </a:xfrm>
                          <a:prstGeom prst="rect">
                            <a:avLst/>
                          </a:prstGeom>
                          <a:solidFill>
                            <a:prstClr val="white"/>
                          </a:solidFill>
                          <a:ln>
                            <a:noFill/>
                          </a:ln>
                        </wps:spPr>
                        <wps:txbx>
                          <w:txbxContent>
                            <w:p w14:paraId="64601192" w14:textId="24C89B2D" w:rsidR="0011507A" w:rsidRPr="00243DDA" w:rsidRDefault="0011507A" w:rsidP="0011507A">
                              <w:pPr>
                                <w:pStyle w:val="Lgende"/>
                                <w:rPr>
                                  <w:noProof/>
                                </w:rPr>
                                <w:pPrChange w:id="456" w:author="LUCETTE FAGNON" w:date="2021-06-02T17:01:00Z">
                                  <w:pPr>
                                    <w:jc w:val="both"/>
                                  </w:pPr>
                                </w:pPrChange>
                              </w:pPr>
                              <w:ins w:id="457" w:author="LUCETTE FAGNON" w:date="2021-06-02T17:01:00Z">
                                <w:r>
                                  <w:t xml:space="preserve">Figure </w:t>
                                </w:r>
                                <w:r>
                                  <w:fldChar w:fldCharType="begin"/>
                                </w:r>
                                <w:r>
                                  <w:instrText xml:space="preserve"> SEQ Figure \* ARABIC </w:instrText>
                                </w:r>
                              </w:ins>
                              <w:r>
                                <w:fldChar w:fldCharType="separate"/>
                              </w:r>
                              <w:ins w:id="458" w:author="LUCETTE FAGNON" w:date="2021-06-02T17:15:00Z">
                                <w:r w:rsidR="00E52C3B">
                                  <w:rPr>
                                    <w:noProof/>
                                  </w:rPr>
                                  <w:t>10</w:t>
                                </w:r>
                              </w:ins>
                              <w:ins w:id="459" w:author="LUCETTE FAGNON" w:date="2021-06-02T17:01:00Z">
                                <w:r>
                                  <w:fldChar w:fldCharType="end"/>
                                </w:r>
                                <w:r>
                                  <w:t xml:space="preserve"> : Représentation interne des couches du modèle lors de l'apprentissage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B102C0" id="Zone de texte 38" o:spid="_x0000_s1050" type="#_x0000_t202" style="position:absolute;left:0;text-align:left;margin-left:-8.3pt;margin-top:277.85pt;width:470.1pt;height:.05pt;z-index:25180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" stroked="f">
                  <v:textbox style="mso-fit-shape-to-text:t" inset="0,0,0,0">
                    <w:txbxContent>
                      <w:p w14:paraId="64601192" w14:textId="24C89B2D" w:rsidR="0011507A" w:rsidRPr="00243DDA" w:rsidRDefault="0011507A" w:rsidP="0011507A">
                        <w:pPr>
                          <w:pStyle w:val="Lgende"/>
                          <w:rPr>
                            <w:noProof/>
                          </w:rPr>
                          <w:pPrChange w:id="460" w:author="LUCETTE FAGNON" w:date="2021-06-02T17:01:00Z">
                            <w:pPr>
                              <w:jc w:val="both"/>
                            </w:pPr>
                          </w:pPrChange>
                        </w:pPr>
                        <w:ins w:id="461" w:author="LUCETTE FAGNON" w:date="2021-06-02T17:01:00Z">
                          <w:r>
                            <w:t xml:space="preserve">Figure </w:t>
                          </w:r>
                          <w:r>
                            <w:fldChar w:fldCharType="begin"/>
                          </w:r>
                          <w:r>
                            <w:instrText xml:space="preserve"> SEQ Figure \* ARABIC </w:instrText>
                          </w:r>
                        </w:ins>
                        <w:r>
                          <w:fldChar w:fldCharType="separate"/>
                        </w:r>
                        <w:ins w:id="462" w:author="LUCETTE FAGNON" w:date="2021-06-02T17:15:00Z">
                          <w:r w:rsidR="00E52C3B">
                            <w:rPr>
                              <w:noProof/>
                            </w:rPr>
                            <w:t>10</w:t>
                          </w:r>
                        </w:ins>
                        <w:ins w:id="463" w:author="LUCETTE FAGNON" w:date="2021-06-02T17:01:00Z">
                          <w:r>
                            <w:fldChar w:fldCharType="end"/>
                          </w:r>
                          <w:r>
                            <w:t xml:space="preserve"> : Représentation interne des couches du modèle lors de l'apprentissage</w:t>
                          </w:r>
                        </w:ins>
                      </w:p>
                    </w:txbxContent>
                  </v:textbox>
                  <w10:wrap type="topAndBottom"/>
                </v:shape>
              </w:pict>
            </mc:Fallback>
          </mc:AlternateContent>
        </w:r>
      </w:ins>
      <w:r w:rsidR="00995E3F" w:rsidRPr="00995E3F">
        <w:rPr>
          <w:noProof/>
        </w:rPr>
        <mc:AlternateContent>
          <mc:Choice Requires="wpg">
            <w:drawing>
              <wp:anchor distT="0" distB="0" distL="114300" distR="114300" simplePos="0" relativeHeight="251672064" behindDoc="0" locked="0" layoutInCell="1" allowOverlap="1" wp14:anchorId="7BD3395D" wp14:editId="66E2E097">
                <wp:simplePos x="0" y="0"/>
                <wp:positionH relativeFrom="margin">
                  <wp:align>center</wp:align>
                </wp:positionH>
                <wp:positionV relativeFrom="paragraph">
                  <wp:posOffset>132080</wp:posOffset>
                </wp:positionV>
                <wp:extent cx="5970270" cy="3339465"/>
                <wp:effectExtent l="0" t="0" r="0" b="0"/>
                <wp:wrapTopAndBottom/>
                <wp:docPr id="79" name="Groupe 79"/>
                <wp:cNvGraphicFramePr/>
                <a:graphic xmlns:a="http://schemas.openxmlformats.org/drawingml/2006/main">
                  <a:graphicData uri="http://schemas.microsoft.com/office/word/2010/wordprocessingGroup">
                    <wpg:wgp>
                      <wpg:cNvGrpSpPr/>
                      <wpg:grpSpPr>
                        <a:xfrm>
                          <a:off x="0" y="0"/>
                          <a:ext cx="5970270" cy="3339465"/>
                          <a:chOff x="0" y="0"/>
                          <a:chExt cx="5971036" cy="3339688"/>
                        </a:xfrm>
                      </wpg:grpSpPr>
                      <wpg:grpSp>
                        <wpg:cNvPr id="80" name="Groupe 80"/>
                        <wpg:cNvGrpSpPr/>
                        <wpg:grpSpPr>
                          <a:xfrm>
                            <a:off x="1379220" y="0"/>
                            <a:ext cx="4591816" cy="3339688"/>
                            <a:chOff x="0" y="0"/>
                            <a:chExt cx="4591816" cy="3339688"/>
                          </a:xfrm>
                        </wpg:grpSpPr>
                        <pic:pic xmlns:pic="http://schemas.openxmlformats.org/drawingml/2006/picture">
                          <pic:nvPicPr>
                            <pic:cNvPr id="81" name="Image 81"/>
                            <pic:cNvPicPr>
                              <a:picLocks noChangeAspect="1"/>
                            </pic:cNvPicPr>
                          </pic:nvPicPr>
                          <pic:blipFill rotWithShape="1">
                            <a:blip r:embed="rId79">
                              <a:extLst>
                                <a:ext uri="{28A0092B-C50C-407E-A947-70E740481C1C}">
                                  <a14:useLocalDpi xmlns:a14="http://schemas.microsoft.com/office/drawing/2010/main" val="0"/>
                                </a:ext>
                              </a:extLst>
                            </a:blip>
                            <a:srcRect t="389" b="67252"/>
                            <a:stretch/>
                          </pic:blipFill>
                          <pic:spPr bwMode="auto">
                            <a:xfrm>
                              <a:off x="0" y="0"/>
                              <a:ext cx="4571218" cy="9753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2" name="Image 82"/>
                            <pic:cNvPicPr>
                              <a:picLocks noChangeAspect="1"/>
                            </pic:cNvPicPr>
                          </pic:nvPicPr>
                          <pic:blipFill rotWithShape="1">
                            <a:blip r:embed="rId80">
                              <a:extLst>
                                <a:ext uri="{28A0092B-C50C-407E-A947-70E740481C1C}">
                                  <a14:useLocalDpi xmlns:a14="http://schemas.microsoft.com/office/drawing/2010/main" val="0"/>
                                </a:ext>
                              </a:extLst>
                            </a:blip>
                            <a:srcRect t="31224" b="33312"/>
                            <a:stretch/>
                          </pic:blipFill>
                          <pic:spPr bwMode="auto">
                            <a:xfrm>
                              <a:off x="22859" y="655320"/>
                              <a:ext cx="4548358" cy="1069602"/>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3" name="Image 8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53340" y="1600200"/>
                              <a:ext cx="4538476" cy="937260"/>
                            </a:xfrm>
                            <a:prstGeom prst="rect">
                              <a:avLst/>
                            </a:prstGeom>
                          </pic:spPr>
                        </pic:pic>
                        <pic:pic xmlns:pic="http://schemas.openxmlformats.org/drawingml/2006/picture">
                          <pic:nvPicPr>
                            <pic:cNvPr id="84" name="Image 84"/>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15176" y="2484120"/>
                              <a:ext cx="4555767" cy="855568"/>
                            </a:xfrm>
                            <a:prstGeom prst="rect">
                              <a:avLst/>
                            </a:prstGeom>
                          </pic:spPr>
                        </pic:pic>
                      </wpg:grpSp>
                      <pic:pic xmlns:pic="http://schemas.openxmlformats.org/drawingml/2006/picture">
                        <pic:nvPicPr>
                          <pic:cNvPr id="85" name="Image 85"/>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76200"/>
                            <a:ext cx="1356360" cy="13684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F1E8512" id="Groupe 79" o:spid="_x0000_s1026" style="position:absolute;margin-left:0;margin-top:10.4pt;width:470.1pt;height:262.95pt;z-index:251672064;mso-position-horizontal:center;mso-position-horizontal-relative:margin;mso-width-relative:margin;mso-height-relative:margin" coordsize="59710,333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">
                <v:group id="Groupe 80" o:spid="_x0000_s1027" style="position:absolute;left:13792;width:45918;height:33396" coordsize="45918,33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shape id="Image 81" o:spid="_x0000_s1028" type="#_x0000_t75" style="position:absolute;width:45712;height:9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">
                    <v:imagedata r:id="rId84" o:title="" croptop="255f" cropbottom="44074f"/>
                  </v:shape>
                  <v:shape id="Image 82" o:spid="_x0000_s1029" type="#_x0000_t75" style="position:absolute;left:228;top:6553;width:45484;height:10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">
                    <v:imagedata r:id="rId85" o:title="" croptop="20463f" cropbottom="21831f"/>
                  </v:shape>
                  <v:shape id="Image 83" o:spid="_x0000_s1030" type="#_x0000_t75" style="position:absolute;left:533;top:16002;width:45385;height:9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">
                    <v:imagedata r:id="rId86" o:title=""/>
                  </v:shape>
                  <v:shape id="Image 84" o:spid="_x0000_s1031" type="#_x0000_t75" style="position:absolute;left:151;top:24841;width:45558;height:8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">
                    <v:imagedata r:id="rId87" o:title=""/>
                  </v:shape>
                </v:group>
                <v:shape id="Image 85" o:spid="_x0000_s1032" type="#_x0000_t75" style="position:absolute;top:762;width:13563;height:13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">
                  <v:imagedata r:id="rId88" o:title=""/>
                </v:shape>
                <w10:wrap type="topAndBottom" anchorx="margin"/>
              </v:group>
            </w:pict>
          </mc:Fallback>
        </mc:AlternateContent>
      </w:r>
    </w:p>
    <w:p w14:paraId="53BE5604" w14:textId="634784E6" w:rsidR="00485497" w:rsidRDefault="00117B20" w:rsidP="00496155">
      <w:pPr>
        <w:pStyle w:val="Titre4"/>
      </w:pPr>
      <w:r>
        <w:t>Résultats et évaluation</w:t>
      </w:r>
    </w:p>
    <w:p w14:paraId="41EF1B42" w14:textId="5B0DE89B" w:rsidR="00126489" w:rsidRDefault="00126489" w:rsidP="00126489">
      <w:pPr>
        <w:jc w:val="both"/>
      </w:pPr>
      <w:r>
        <w:t xml:space="preserve">Nous </w:t>
      </w:r>
      <w:del w:id="464" w:author="LUCETTE FAGNON" w:date="2021-06-02T17:01:00Z">
        <w:r w:rsidR="0001457E" w:rsidDel="0011507A">
          <w:delText xml:space="preserve">obtenons </w:delText>
        </w:r>
      </w:del>
      <w:ins w:id="465" w:author="LUCETTE FAGNON" w:date="2021-06-02T17:01:00Z">
        <w:r w:rsidR="0011507A">
          <w:t>avons obtenu</w:t>
        </w:r>
        <w:r w:rsidR="0011507A">
          <w:t xml:space="preserve"> </w:t>
        </w:r>
      </w:ins>
      <w:r>
        <w:t xml:space="preserve">une </w:t>
      </w:r>
      <w:r w:rsidR="0001457E" w:rsidRPr="00496155">
        <w:rPr>
          <w:i/>
          <w:iCs/>
        </w:rPr>
        <w:t>accuracy</w:t>
      </w:r>
      <w:r>
        <w:t xml:space="preserve"> </w:t>
      </w:r>
      <w:r w:rsidR="0001457E">
        <w:t>globale d’environ</w:t>
      </w:r>
      <w:r>
        <w:t xml:space="preserve"> 66,9% sur </w:t>
      </w:r>
      <w:r w:rsidR="001519E8">
        <w:t xml:space="preserve">les </w:t>
      </w:r>
      <w:r>
        <w:t>données bruitées. Ce résultat est tout à fait cohérent étant donné que les données représentent des variantes dégradées d</w:t>
      </w:r>
      <w:r w:rsidR="00023C53">
        <w:t>’</w:t>
      </w:r>
      <w:r>
        <w:t>images nettes</w:t>
      </w:r>
      <w:r w:rsidR="00471500">
        <w:t xml:space="preserve"> et donc les caractéristiques des nuages (telles que leur forme</w:t>
      </w:r>
      <w:r w:rsidR="001B4EAE">
        <w:t>) peuvent être difficile à extraire par les différentes couches du réseau</w:t>
      </w:r>
      <w:r>
        <w:t xml:space="preserve">. En traçant un graphique pour examiner les résultats, il est possible d’identifier rapidement les prédictions et le tableau de prédictions. Les étiquettes de prédiction correctes sont bleues et les étiquettes de prédiction incorrectes sont rouges. Les étiquettes entre </w:t>
      </w:r>
      <w:r>
        <w:lastRenderedPageBreak/>
        <w:t xml:space="preserve">parenthèses sont les vraies étiquettes. Lorsque celles prédites leurs correspondent, elles sont toutes les deux en bleu et en rouge dans le cas contraire. Le nombre donne le taux de confiance (sur 100) pour l'étiquette prédite. L’image ci-après nous montre les résultats des prédictions du modèle sur </w:t>
      </w:r>
      <w:r w:rsidR="00A6370C">
        <w:t>d</w:t>
      </w:r>
      <w:r>
        <w:t>es images nettes et bruitées</w:t>
      </w:r>
      <w:r w:rsidR="00A6370C">
        <w:t xml:space="preserve"> (gauss, sel et poivre, poisson, </w:t>
      </w:r>
      <w:ins w:id="466" w:author="LUCETTE FAGNON" w:date="2021-06-02T17:02:00Z">
        <w:r w:rsidR="0011507A">
          <w:rPr>
            <w:noProof/>
          </w:rPr>
          <mc:AlternateContent>
            <mc:Choice Requires="wps">
              <w:drawing>
                <wp:anchor distT="0" distB="0" distL="114300" distR="114300" simplePos="0" relativeHeight="251805184" behindDoc="0" locked="0" layoutInCell="1" allowOverlap="1" wp14:anchorId="3FA15EEC" wp14:editId="28CEF66B">
                  <wp:simplePos x="0" y="0"/>
                  <wp:positionH relativeFrom="column">
                    <wp:posOffset>-129540</wp:posOffset>
                  </wp:positionH>
                  <wp:positionV relativeFrom="paragraph">
                    <wp:posOffset>3409950</wp:posOffset>
                  </wp:positionV>
                  <wp:extent cx="6545580" cy="635"/>
                  <wp:effectExtent l="0" t="0" r="0" b="0"/>
                  <wp:wrapTopAndBottom/>
                  <wp:docPr id="40" name="Zone de texte 40"/>
                  <wp:cNvGraphicFramePr/>
                  <a:graphic xmlns:a="http://schemas.openxmlformats.org/drawingml/2006/main">
                    <a:graphicData uri="http://schemas.microsoft.com/office/word/2010/wordprocessingShape">
                      <wps:wsp>
                        <wps:cNvSpPr txBox="1"/>
                        <wps:spPr>
                          <a:xfrm>
                            <a:off x="0" y="0"/>
                            <a:ext cx="6545580" cy="635"/>
                          </a:xfrm>
                          <a:prstGeom prst="rect">
                            <a:avLst/>
                          </a:prstGeom>
                          <a:solidFill>
                            <a:prstClr val="white"/>
                          </a:solidFill>
                          <a:ln>
                            <a:noFill/>
                          </a:ln>
                        </wps:spPr>
                        <wps:txbx>
                          <w:txbxContent>
                            <w:p w14:paraId="5154D810" w14:textId="7666F02A" w:rsidR="0011507A" w:rsidRPr="006334D3" w:rsidRDefault="0011507A" w:rsidP="0011507A">
                              <w:pPr>
                                <w:pStyle w:val="Lgende"/>
                                <w:pPrChange w:id="467" w:author="LUCETTE FAGNON" w:date="2021-06-02T17:02:00Z">
                                  <w:pPr>
                                    <w:jc w:val="both"/>
                                  </w:pPr>
                                </w:pPrChange>
                              </w:pPr>
                              <w:ins w:id="468" w:author="LUCETTE FAGNON" w:date="2021-06-02T17:02:00Z">
                                <w:r>
                                  <w:t xml:space="preserve">Figure </w:t>
                                </w:r>
                                <w:r>
                                  <w:fldChar w:fldCharType="begin"/>
                                </w:r>
                                <w:r>
                                  <w:instrText xml:space="preserve"> SEQ Figure \* ARABIC </w:instrText>
                                </w:r>
                              </w:ins>
                              <w:r>
                                <w:fldChar w:fldCharType="separate"/>
                              </w:r>
                              <w:ins w:id="469" w:author="LUCETTE FAGNON" w:date="2021-06-02T17:15:00Z">
                                <w:r w:rsidR="00E52C3B">
                                  <w:rPr>
                                    <w:noProof/>
                                  </w:rPr>
                                  <w:t>11</w:t>
                                </w:r>
                              </w:ins>
                              <w:ins w:id="470" w:author="LUCETTE FAGNON" w:date="2021-06-02T17:02:00Z">
                                <w:r>
                                  <w:fldChar w:fldCharType="end"/>
                                </w:r>
                                <w:r>
                                  <w:t>: Résultats des prédictions du modèle sur des images nettes et bruitées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15EEC" id="Zone de texte 40" o:spid="_x0000_s1051" type="#_x0000_t202" style="position:absolute;left:0;text-align:left;margin-left:-10.2pt;margin-top:268.5pt;width:515.4pt;height:.05pt;z-index:25180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" stroked="f">
                  <v:textbox style="mso-fit-shape-to-text:t" inset="0,0,0,0">
                    <w:txbxContent>
                      <w:p w14:paraId="5154D810" w14:textId="7666F02A" w:rsidR="0011507A" w:rsidRPr="006334D3" w:rsidRDefault="0011507A" w:rsidP="0011507A">
                        <w:pPr>
                          <w:pStyle w:val="Lgende"/>
                          <w:pPrChange w:id="471" w:author="LUCETTE FAGNON" w:date="2021-06-02T17:02:00Z">
                            <w:pPr>
                              <w:jc w:val="both"/>
                            </w:pPr>
                          </w:pPrChange>
                        </w:pPr>
                        <w:ins w:id="472" w:author="LUCETTE FAGNON" w:date="2021-06-02T17:02:00Z">
                          <w:r>
                            <w:t xml:space="preserve">Figure </w:t>
                          </w:r>
                          <w:r>
                            <w:fldChar w:fldCharType="begin"/>
                          </w:r>
                          <w:r>
                            <w:instrText xml:space="preserve"> SEQ Figure \* ARABIC </w:instrText>
                          </w:r>
                        </w:ins>
                        <w:r>
                          <w:fldChar w:fldCharType="separate"/>
                        </w:r>
                        <w:ins w:id="473" w:author="LUCETTE FAGNON" w:date="2021-06-02T17:15:00Z">
                          <w:r w:rsidR="00E52C3B">
                            <w:rPr>
                              <w:noProof/>
                            </w:rPr>
                            <w:t>11</w:t>
                          </w:r>
                        </w:ins>
                        <w:ins w:id="474" w:author="LUCETTE FAGNON" w:date="2021-06-02T17:02:00Z">
                          <w:r>
                            <w:fldChar w:fldCharType="end"/>
                          </w:r>
                          <w:r>
                            <w:t>: Résultats des prédictions du modèle sur des images nettes et bruitées</w:t>
                          </w:r>
                        </w:ins>
                      </w:p>
                    </w:txbxContent>
                  </v:textbox>
                  <w10:wrap type="topAndBottom"/>
                </v:shape>
              </w:pict>
            </mc:Fallback>
          </mc:AlternateContent>
        </w:r>
      </w:ins>
      <w:r w:rsidR="0011507A">
        <w:rPr>
          <w:rFonts w:ascii="Baskerville Old Face" w:hAnsi="Baskerville Old Face" w:cs="Times New Roman"/>
          <w:noProof/>
          <w:sz w:val="26"/>
          <w:szCs w:val="26"/>
        </w:rPr>
        <mc:AlternateContent>
          <mc:Choice Requires="wpg">
            <w:drawing>
              <wp:anchor distT="0" distB="0" distL="114300" distR="114300" simplePos="0" relativeHeight="251677184" behindDoc="0" locked="0" layoutInCell="1" allowOverlap="1" wp14:anchorId="7322A5AF" wp14:editId="26D0407D">
                <wp:simplePos x="0" y="0"/>
                <wp:positionH relativeFrom="margin">
                  <wp:posOffset>-129331</wp:posOffset>
                </wp:positionH>
                <wp:positionV relativeFrom="paragraph">
                  <wp:posOffset>1112615</wp:posOffset>
                </wp:positionV>
                <wp:extent cx="6545580" cy="2240280"/>
                <wp:effectExtent l="0" t="0" r="26670" b="26670"/>
                <wp:wrapTopAndBottom/>
                <wp:docPr id="87" name="Groupe 87"/>
                <wp:cNvGraphicFramePr/>
                <a:graphic xmlns:a="http://schemas.openxmlformats.org/drawingml/2006/main">
                  <a:graphicData uri="http://schemas.microsoft.com/office/word/2010/wordprocessingGroup">
                    <wpg:wgp>
                      <wpg:cNvGrpSpPr/>
                      <wpg:grpSpPr>
                        <a:xfrm>
                          <a:off x="0" y="0"/>
                          <a:ext cx="6545580" cy="2240280"/>
                          <a:chOff x="0" y="0"/>
                          <a:chExt cx="6888480" cy="2164080"/>
                        </a:xfrm>
                      </wpg:grpSpPr>
                      <pic:pic xmlns:pic="http://schemas.openxmlformats.org/drawingml/2006/picture">
                        <pic:nvPicPr>
                          <pic:cNvPr id="88" name="Image 88"/>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15240" y="53340"/>
                            <a:ext cx="6857365" cy="2080260"/>
                          </a:xfrm>
                          <a:prstGeom prst="rect">
                            <a:avLst/>
                          </a:prstGeom>
                        </pic:spPr>
                      </pic:pic>
                      <wps:wsp>
                        <wps:cNvPr id="89" name="Rectangle 89"/>
                        <wps:cNvSpPr/>
                        <wps:spPr>
                          <a:xfrm>
                            <a:off x="0" y="7620"/>
                            <a:ext cx="1333500" cy="2156460"/>
                          </a:xfrm>
                          <a:prstGeom prst="rect">
                            <a:avLst/>
                          </a:prstGeom>
                          <a:noFill/>
                          <a:ln w="1905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Rectangle 90"/>
                        <wps:cNvSpPr/>
                        <wps:spPr>
                          <a:xfrm>
                            <a:off x="4137660" y="0"/>
                            <a:ext cx="2750820" cy="2156460"/>
                          </a:xfrm>
                          <a:prstGeom prst="rect">
                            <a:avLst/>
                          </a:prstGeom>
                          <a:noFill/>
                          <a:ln w="1905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Rectangle 91"/>
                        <wps:cNvSpPr/>
                        <wps:spPr>
                          <a:xfrm>
                            <a:off x="1386840" y="0"/>
                            <a:ext cx="2705100" cy="21564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FA3125" id="Groupe 87" o:spid="_x0000_s1026" style="position:absolute;margin-left:-10.2pt;margin-top:87.6pt;width:515.4pt;height:176.4pt;z-index:251677184;mso-position-horizontal-relative:margin;mso-width-relative:margin;mso-height-relative:margin" coordsize="68884,21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">
                <v:shape id="Image 88" o:spid="_x0000_s1027" type="#_x0000_t75" style="position:absolute;left:152;top:533;width:68574;height:20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">
                  <v:imagedata r:id="rId90" o:title=""/>
                </v:shape>
                <v:rect id="Rectangle 89" o:spid="_x0000_s1028" style="position:absolute;top:76;width:13335;height:21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" filled="f" strokecolor="#92d050" strokeweight="1.5pt"/>
                <v:rect id="Rectangle 90" o:spid="_x0000_s1029" style="position:absolute;left:41376;width:27508;height:21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" filled="f" strokecolor="#92d050" strokeweight="1.5pt"/>
                <v:rect id="Rectangle 91" o:spid="_x0000_s1030" style="position:absolute;left:13868;width:27051;height:21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" filled="f" strokecolor="red" strokeweight="1.5pt"/>
                <w10:wrap type="topAndBottom" anchorx="margin"/>
              </v:group>
            </w:pict>
          </mc:Fallback>
        </mc:AlternateContent>
      </w:r>
      <w:r w:rsidR="00A6370C">
        <w:t>speckle)</w:t>
      </w:r>
      <w:r>
        <w:t xml:space="preserve"> : </w:t>
      </w:r>
    </w:p>
    <w:p w14:paraId="0CF58F11" w14:textId="54ECBA89" w:rsidR="00126489" w:rsidDel="0011507A" w:rsidRDefault="00126489" w:rsidP="00126489">
      <w:pPr>
        <w:rPr>
          <w:del w:id="475" w:author="LUCETTE FAGNON" w:date="2021-06-02T17:02:00Z"/>
        </w:rPr>
      </w:pPr>
    </w:p>
    <w:p w14:paraId="2C30A9C4" w14:textId="48E28E88" w:rsidR="00126489" w:rsidDel="0011507A" w:rsidRDefault="00126489" w:rsidP="00496155">
      <w:pPr>
        <w:rPr>
          <w:del w:id="476" w:author="LUCETTE FAGNON" w:date="2021-06-02T17:02:00Z"/>
        </w:rPr>
      </w:pPr>
    </w:p>
    <w:p w14:paraId="61ED9965" w14:textId="01ECBD0A" w:rsidR="00126489" w:rsidRDefault="00126489" w:rsidP="00126489">
      <w:pPr>
        <w:jc w:val="both"/>
      </w:pPr>
      <w:r>
        <w:t xml:space="preserve">Nous </w:t>
      </w:r>
      <w:del w:id="477" w:author="LUCETTE FAGNON" w:date="2021-06-02T17:03:00Z">
        <w:r w:rsidDel="0011507A">
          <w:delText xml:space="preserve">pouvons </w:delText>
        </w:r>
      </w:del>
      <w:ins w:id="478" w:author="LUCETTE FAGNON" w:date="2021-06-02T17:03:00Z">
        <w:r w:rsidR="0011507A">
          <w:t>avons pu</w:t>
        </w:r>
        <w:r w:rsidR="0011507A">
          <w:t xml:space="preserve"> </w:t>
        </w:r>
      </w:ins>
      <w:r>
        <w:t xml:space="preserve">y remarquer que les données non bruitées comme pour les images dégradées par du bruit de poisson ou du bruit ‘speckle’, situées dans les colonnes encadrées en vert, sont assez bien classifiées avec un pourcentage d’environ 100% sur chacune des classes. Cependant, les images contenant du bruit gaussien ou du bruit ‘sel et poivre’, situées dans les colonnes encadrées en rouge, sont celles sur lesquelles le modèle performe le moins. Nous </w:t>
      </w:r>
      <w:del w:id="479" w:author="LUCETTE FAGNON" w:date="2021-06-02T17:03:00Z">
        <w:r w:rsidDel="0011507A">
          <w:delText xml:space="preserve">pouvons </w:delText>
        </w:r>
      </w:del>
      <w:ins w:id="480" w:author="LUCETTE FAGNON" w:date="2021-06-02T17:03:00Z">
        <w:r w:rsidR="0011507A">
          <w:t>avons pu</w:t>
        </w:r>
        <w:r w:rsidR="0011507A">
          <w:t xml:space="preserve"> </w:t>
        </w:r>
      </w:ins>
      <w:r>
        <w:t>clairement voir que pour chacun de ces bruits, les cumulonimbus ont du mal à être identifiés par l’algorithme. Et pour le bruit gaussien, les nuages sont parfois reconnus avec un faible pourcentage (21% et 63% sur la colonne 1 du cadre rouge).</w:t>
      </w:r>
    </w:p>
    <w:p w14:paraId="31D9C32A" w14:textId="77777777" w:rsidR="00690CDC" w:rsidRDefault="00690CDC" w:rsidP="00126489">
      <w:pPr>
        <w:jc w:val="both"/>
      </w:pPr>
    </w:p>
    <w:p w14:paraId="1C2400A7" w14:textId="4558097E" w:rsidR="00C46768" w:rsidDel="0011507A" w:rsidRDefault="00C46768" w:rsidP="00C46768">
      <w:pPr>
        <w:pStyle w:val="Titre4"/>
        <w:rPr>
          <w:del w:id="481" w:author="LUCETTE FAGNON" w:date="2021-06-02T17:03:00Z"/>
        </w:rPr>
      </w:pPr>
      <w:del w:id="482" w:author="LUCETTE FAGNON" w:date="2021-06-02T17:03:00Z">
        <w:r w:rsidRPr="008F620B" w:rsidDel="0011507A">
          <w:rPr>
            <w:rStyle w:val="Titre5Car"/>
          </w:rPr>
          <w:delText>Transition vers l’itération suivante</w:delText>
        </w:r>
      </w:del>
    </w:p>
    <w:p w14:paraId="6467A147" w14:textId="721CC7CD" w:rsidR="00F074D5" w:rsidRDefault="0044310B" w:rsidP="00F074D5">
      <w:pPr>
        <w:jc w:val="both"/>
      </w:pPr>
      <w:r>
        <w:t>Nous</w:t>
      </w:r>
      <w:r w:rsidR="00C46768">
        <w:t xml:space="preserve"> avons remarqu</w:t>
      </w:r>
      <w:ins w:id="483" w:author="LUCETTE FAGNON" w:date="2021-06-02T17:03:00Z">
        <w:r w:rsidR="0011507A">
          <w:t>é</w:t>
        </w:r>
      </w:ins>
      <w:del w:id="484" w:author="LUCETTE FAGNON" w:date="2021-06-02T17:03:00Z">
        <w:r w:rsidR="00C46768" w:rsidDel="0011507A">
          <w:delText>er</w:delText>
        </w:r>
      </w:del>
      <w:r w:rsidR="00C46768">
        <w:t xml:space="preserve"> que le modèle </w:t>
      </w:r>
      <w:r w:rsidR="00F074D5">
        <w:t>semble</w:t>
      </w:r>
      <w:r w:rsidR="00C46768">
        <w:t xml:space="preserve"> mieux</w:t>
      </w:r>
      <w:r w:rsidR="00F074D5">
        <w:t xml:space="preserve"> performer</w:t>
      </w:r>
      <w:r w:rsidR="00C46768">
        <w:t xml:space="preserve"> lorsque les images contiennent certains types de bruits tel que le bruit de poisson, plutôt que lorsqu’il contient du bruit gaussien ou du bruit ‘sel et poivre’</w:t>
      </w:r>
      <w:r w:rsidR="00F074D5">
        <w:t>.</w:t>
      </w:r>
    </w:p>
    <w:p w14:paraId="7CFF6FEE" w14:textId="462E7956" w:rsidR="00C46768" w:rsidRDefault="00C46768">
      <w:pPr>
        <w:jc w:val="both"/>
      </w:pPr>
      <w:r>
        <w:t>Rappelons que, ayant déjà appliqué une augmentation artificielle des données</w:t>
      </w:r>
      <w:r w:rsidR="00F074D5">
        <w:t xml:space="preserve"> bruitées</w:t>
      </w:r>
      <w:r>
        <w:t xml:space="preserve">, nous avons déjà pris en compte certains type de détériorations de l’image tels que le manque de luminosité, le retournement, le décalage ou même le zoom. Le modèle est donc déjà capable d’intégrer ces différents facteurs. </w:t>
      </w:r>
    </w:p>
    <w:p w14:paraId="49C25BDF" w14:textId="7C053E52" w:rsidR="00117B20" w:rsidRDefault="00C46768" w:rsidP="007207D1">
      <w:pPr>
        <w:jc w:val="both"/>
      </w:pPr>
      <w:r>
        <w:t xml:space="preserve">Nous </w:t>
      </w:r>
      <w:del w:id="485" w:author="LUCETTE FAGNON" w:date="2021-06-02T17:04:00Z">
        <w:r w:rsidDel="0011507A">
          <w:delText xml:space="preserve">travaillerons </w:delText>
        </w:r>
      </w:del>
      <w:ins w:id="486" w:author="LUCETTE FAGNON" w:date="2021-06-02T17:04:00Z">
        <w:r w:rsidR="0011507A">
          <w:t>avons donc travaillé</w:t>
        </w:r>
        <w:r w:rsidR="0011507A">
          <w:t xml:space="preserve"> </w:t>
        </w:r>
      </w:ins>
      <w:r>
        <w:t xml:space="preserve">dans la prochaine </w:t>
      </w:r>
      <w:del w:id="487" w:author="LUCETTE FAGNON" w:date="2021-06-02T17:04:00Z">
        <w:r w:rsidDel="0011507A">
          <w:delText xml:space="preserve">itération </w:delText>
        </w:r>
      </w:del>
      <w:ins w:id="488" w:author="LUCETTE FAGNON" w:date="2021-06-02T17:04:00Z">
        <w:r w:rsidR="0011507A">
          <w:t>phase des travaux</w:t>
        </w:r>
        <w:r w:rsidR="0011507A">
          <w:t xml:space="preserve"> </w:t>
        </w:r>
      </w:ins>
      <w:r w:rsidR="00746817">
        <w:t>à déterminer les performances du modèle</w:t>
      </w:r>
      <w:r w:rsidR="0097333D">
        <w:t xml:space="preserve"> selon le type de bruit présent dans l’image.</w:t>
      </w:r>
      <w:r>
        <w:t xml:space="preserve"> </w:t>
      </w:r>
    </w:p>
    <w:p w14:paraId="7ADD6F82" w14:textId="77777777" w:rsidR="0097333D" w:rsidRDefault="0097333D" w:rsidP="007207D1">
      <w:pPr>
        <w:jc w:val="both"/>
      </w:pPr>
    </w:p>
    <w:p w14:paraId="000AA98D" w14:textId="2DBE46AE" w:rsidR="004576B5" w:rsidRPr="004576B5" w:rsidRDefault="0011507A" w:rsidP="00496155">
      <w:pPr>
        <w:pStyle w:val="Titre3"/>
      </w:pPr>
      <w:ins w:id="489" w:author="LUCETTE FAGNON" w:date="2021-06-02T17:05:00Z">
        <w:r>
          <w:lastRenderedPageBreak/>
          <w:t>Etape</w:t>
        </w:r>
      </w:ins>
      <w:del w:id="490" w:author="LUCETTE FAGNON" w:date="2021-06-02T17:05:00Z">
        <w:r w:rsidR="00725544" w:rsidDel="0011507A">
          <w:delText xml:space="preserve">Itération </w:delText>
        </w:r>
      </w:del>
      <w:r w:rsidR="00725544">
        <w:t xml:space="preserve">3 : </w:t>
      </w:r>
      <w:r w:rsidR="004576B5">
        <w:t xml:space="preserve">Classification </w:t>
      </w:r>
      <w:r w:rsidR="009169F3">
        <w:t>d</w:t>
      </w:r>
      <w:r w:rsidR="00725544">
        <w:t>’ensembles spécifiques d</w:t>
      </w:r>
      <w:r w:rsidR="009169F3">
        <w:t>’images bruitées de nuages</w:t>
      </w:r>
    </w:p>
    <w:p w14:paraId="2224B0D3" w14:textId="77777777" w:rsidR="00E65788" w:rsidRPr="00C2079B" w:rsidRDefault="00E65788" w:rsidP="00496155"/>
    <w:p w14:paraId="3A08ED19" w14:textId="2CE0A8AC" w:rsidR="007B47CA" w:rsidRDefault="00056A05" w:rsidP="00496155">
      <w:pPr>
        <w:pStyle w:val="Titre4"/>
      </w:pPr>
      <w:r>
        <w:t>Cadre de l</w:t>
      </w:r>
      <w:r w:rsidR="00471D18">
        <w:t>’itération de recherche</w:t>
      </w:r>
    </w:p>
    <w:p w14:paraId="41B3A6D3" w14:textId="3ABFBE0A" w:rsidR="00D17C0F" w:rsidRDefault="00A277D7" w:rsidP="002E0C75">
      <w:pPr>
        <w:jc w:val="both"/>
      </w:pPr>
      <w:r>
        <w:t xml:space="preserve">Les résultats obtenus globalement </w:t>
      </w:r>
      <w:r w:rsidR="002F3473">
        <w:t xml:space="preserve">avec le réseu de neurones </w:t>
      </w:r>
      <w:r w:rsidR="002F3473" w:rsidRPr="00AB4607">
        <w:rPr>
          <w:i/>
          <w:iCs/>
        </w:rPr>
        <w:t>model_brt</w:t>
      </w:r>
      <w:r w:rsidR="002F3473">
        <w:t xml:space="preserve"> sont acceptables mais </w:t>
      </w:r>
      <w:r w:rsidR="00C60099">
        <w:t xml:space="preserve">nous pensons pouvoir obtenir mieux en entraînant à nouveau le modèle uniquement avec des images bruitées avec un seul type de bruits. </w:t>
      </w:r>
      <w:r w:rsidR="00FF0B6A">
        <w:t xml:space="preserve"> </w:t>
      </w:r>
    </w:p>
    <w:p w14:paraId="57757C2F" w14:textId="6B0BA0AD" w:rsidR="002E0C75" w:rsidRDefault="002E0C75" w:rsidP="002E0C75">
      <w:pPr>
        <w:jc w:val="both"/>
      </w:pPr>
      <w:del w:id="491" w:author="LUCETTE FAGNON" w:date="2021-06-02T17:04:00Z">
        <w:r w:rsidRPr="00506FDE" w:rsidDel="0011507A">
          <w:rPr>
            <w:u w:val="single"/>
          </w:rPr>
          <w:delText>Objectif</w:delText>
        </w:r>
        <w:r w:rsidR="00FF0B6A" w:rsidRPr="00506FDE" w:rsidDel="0011507A">
          <w:rPr>
            <w:u w:val="single"/>
          </w:rPr>
          <w:delText xml:space="preserve"> de l’itération</w:delText>
        </w:r>
        <w:r w:rsidRPr="00506FDE" w:rsidDel="0011507A">
          <w:rPr>
            <w:u w:val="single"/>
          </w:rPr>
          <w:delText> :</w:delText>
        </w:r>
      </w:del>
      <w:ins w:id="492" w:author="LUCETTE FAGNON" w:date="2021-06-02T17:04:00Z">
        <w:r w:rsidR="0011507A">
          <w:rPr>
            <w:u w:val="single"/>
          </w:rPr>
          <w:t xml:space="preserve">L’objectif de cette </w:t>
        </w:r>
      </w:ins>
      <w:ins w:id="493" w:author="LUCETTE FAGNON" w:date="2021-06-02T17:05:00Z">
        <w:r w:rsidR="0011507A">
          <w:rPr>
            <w:u w:val="single"/>
          </w:rPr>
          <w:t>étape des travaux est de</w:t>
        </w:r>
      </w:ins>
      <w:del w:id="494" w:author="LUCETTE FAGNON" w:date="2021-06-02T17:05:00Z">
        <w:r w:rsidDel="0011507A">
          <w:delText xml:space="preserve"> </w:delText>
        </w:r>
        <w:r w:rsidR="00EE33A6" w:rsidDel="0011507A">
          <w:delText>V</w:delText>
        </w:r>
      </w:del>
      <w:ins w:id="495" w:author="LUCETTE FAGNON" w:date="2021-06-02T17:05:00Z">
        <w:r w:rsidR="0011507A">
          <w:t>v</w:t>
        </w:r>
      </w:ins>
      <w:r w:rsidR="00EE33A6">
        <w:t xml:space="preserve">érifier les performances du réseau </w:t>
      </w:r>
      <w:r w:rsidR="00DF49AB">
        <w:t xml:space="preserve">de neurones model_brt </w:t>
      </w:r>
      <w:r w:rsidR="00F73B97">
        <w:t>selon le type de bruit présent dans l’image</w:t>
      </w:r>
    </w:p>
    <w:p w14:paraId="6B5BD8A7" w14:textId="77777777" w:rsidR="00731BDC" w:rsidRDefault="00731BDC" w:rsidP="002E0C75">
      <w:pPr>
        <w:jc w:val="both"/>
      </w:pPr>
    </w:p>
    <w:p w14:paraId="35A158D9" w14:textId="14ADC09D" w:rsidR="007B47CA" w:rsidRDefault="007B47CA" w:rsidP="00506FDE">
      <w:pPr>
        <w:pStyle w:val="Titre4"/>
      </w:pPr>
      <w:r>
        <w:t>Hypothèses </w:t>
      </w:r>
      <w:r w:rsidR="00E65788">
        <w:t>de conception :</w:t>
      </w:r>
    </w:p>
    <w:p w14:paraId="4987C971" w14:textId="5AFA4AC1" w:rsidR="00BA1AFF" w:rsidRDefault="00BA1AFF" w:rsidP="00C17EA0">
      <w:pPr>
        <w:pStyle w:val="Paragraphedeliste"/>
        <w:numPr>
          <w:ilvl w:val="0"/>
          <w:numId w:val="17"/>
        </w:numPr>
      </w:pPr>
      <w:r>
        <w:t xml:space="preserve">Les images de la nouvelle base de données </w:t>
      </w:r>
      <w:ins w:id="496" w:author="LUCETTE FAGNON" w:date="2021-06-02T17:05:00Z">
        <w:r w:rsidR="00E52C3B">
          <w:t>ont été</w:t>
        </w:r>
      </w:ins>
      <w:del w:id="497" w:author="LUCETTE FAGNON" w:date="2021-06-02T17:05:00Z">
        <w:r w:rsidDel="00E52C3B">
          <w:delText>seront</w:delText>
        </w:r>
      </w:del>
      <w:r>
        <w:t xml:space="preserve"> séparées en sous-ensembles </w:t>
      </w:r>
      <w:r w:rsidR="00173F0D">
        <w:t>selon le type de bruit présent dans l’image</w:t>
      </w:r>
    </w:p>
    <w:p w14:paraId="6F8C63C8" w14:textId="40266A53" w:rsidR="00783538" w:rsidRDefault="00173F0D" w:rsidP="00C17EA0">
      <w:pPr>
        <w:pStyle w:val="Paragraphedeliste"/>
        <w:numPr>
          <w:ilvl w:val="0"/>
          <w:numId w:val="17"/>
        </w:numPr>
      </w:pPr>
      <w:r>
        <w:t>Chacun des sous-ensembles</w:t>
      </w:r>
      <w:r w:rsidR="00783538">
        <w:t xml:space="preserve"> de données </w:t>
      </w:r>
      <w:del w:id="498" w:author="LUCETTE FAGNON" w:date="2021-06-02T17:05:00Z">
        <w:r w:rsidR="00783538" w:rsidDel="00E52C3B">
          <w:delText>sera</w:delText>
        </w:r>
      </w:del>
      <w:r w:rsidR="00783538">
        <w:t xml:space="preserve"> </w:t>
      </w:r>
      <w:r>
        <w:t>obtenu</w:t>
      </w:r>
      <w:del w:id="499" w:author="LUCETTE FAGNON" w:date="2021-06-02T17:05:00Z">
        <w:r w:rsidDel="00E52C3B">
          <w:delText>s</w:delText>
        </w:r>
      </w:del>
      <w:r>
        <w:t xml:space="preserve"> </w:t>
      </w:r>
      <w:ins w:id="500" w:author="LUCETTE FAGNON" w:date="2021-06-02T17:05:00Z">
        <w:r w:rsidR="00E52C3B">
          <w:t>a été</w:t>
        </w:r>
      </w:ins>
      <w:del w:id="501" w:author="LUCETTE FAGNON" w:date="2021-06-02T17:05:00Z">
        <w:r w:rsidR="002E0885" w:rsidDel="00E52C3B">
          <w:delText>sera</w:delText>
        </w:r>
      </w:del>
      <w:r w:rsidR="002E0885">
        <w:t xml:space="preserve"> utilisé pour </w:t>
      </w:r>
      <w:r w:rsidR="00C871CD">
        <w:t>évaluer les performances du</w:t>
      </w:r>
      <w:r w:rsidR="00FA1BE9">
        <w:t xml:space="preserve"> m</w:t>
      </w:r>
      <w:r w:rsidR="00C871CD">
        <w:t>odel model_brt selon le type de bruit présent dans l’image</w:t>
      </w:r>
    </w:p>
    <w:p w14:paraId="55A3CB09" w14:textId="77777777" w:rsidR="0007141C" w:rsidRDefault="0007141C" w:rsidP="00506FDE">
      <w:pPr>
        <w:pStyle w:val="Paragraphedeliste"/>
        <w:numPr>
          <w:ilvl w:val="0"/>
          <w:numId w:val="0"/>
        </w:numPr>
        <w:ind w:left="720"/>
      </w:pPr>
    </w:p>
    <w:p w14:paraId="14300E93" w14:textId="77777777" w:rsidR="0007141C" w:rsidRDefault="0007141C" w:rsidP="0007141C">
      <w:pPr>
        <w:pStyle w:val="Titre4"/>
      </w:pPr>
      <w:r>
        <w:t>Conception/Développement</w:t>
      </w:r>
    </w:p>
    <w:p w14:paraId="12ABD201" w14:textId="0FC58BA6" w:rsidR="0007141C" w:rsidRDefault="0007141C" w:rsidP="0007141C">
      <w:pPr>
        <w:jc w:val="both"/>
      </w:pPr>
      <w:r w:rsidRPr="008F620B">
        <w:rPr>
          <w:u w:val="single"/>
        </w:rPr>
        <w:t>Objectif :</w:t>
      </w:r>
      <w:r>
        <w:t xml:space="preserve"> </w:t>
      </w:r>
      <w:r w:rsidR="00A00345">
        <w:t>Vérifier les performances du réseau de neurones model_brt selon le type de bruit présent dans l’image</w:t>
      </w:r>
    </w:p>
    <w:p w14:paraId="64A43778" w14:textId="028FD8E0" w:rsidR="0007141C" w:rsidDel="00E52C3B" w:rsidRDefault="0007141C" w:rsidP="0007141C">
      <w:pPr>
        <w:jc w:val="both"/>
        <w:rPr>
          <w:del w:id="502" w:author="LUCETTE FAGNON" w:date="2021-06-02T17:06:00Z"/>
          <w:u w:val="single"/>
        </w:rPr>
      </w:pPr>
      <w:del w:id="503" w:author="LUCETTE FAGNON" w:date="2021-06-02T17:06:00Z">
        <w:r w:rsidRPr="008F620B" w:rsidDel="00E52C3B">
          <w:rPr>
            <w:u w:val="single"/>
          </w:rPr>
          <w:delText xml:space="preserve">Pratique : </w:delText>
        </w:r>
      </w:del>
    </w:p>
    <w:p w14:paraId="7E084A09" w14:textId="42F60633" w:rsidR="00A00345" w:rsidRDefault="004101A6" w:rsidP="004101A6">
      <w:pPr>
        <w:pStyle w:val="Titre5"/>
      </w:pPr>
      <w:r>
        <w:t>Expérimentation</w:t>
      </w:r>
    </w:p>
    <w:p w14:paraId="1DB3A8BF" w14:textId="30CE56A1" w:rsidR="006F247E" w:rsidRPr="006F247E" w:rsidRDefault="00CE17C8" w:rsidP="006F247E">
      <w:pPr>
        <w:jc w:val="both"/>
      </w:pPr>
      <w:r>
        <w:t xml:space="preserve">Les résultats obtenus dans l’itération précédente nous </w:t>
      </w:r>
      <w:del w:id="504" w:author="LUCETTE FAGNON" w:date="2021-06-02T17:06:00Z">
        <w:r w:rsidDel="00E52C3B">
          <w:delText xml:space="preserve">amènent </w:delText>
        </w:r>
      </w:del>
      <w:ins w:id="505" w:author="LUCETTE FAGNON" w:date="2021-06-02T17:06:00Z">
        <w:r w:rsidR="00E52C3B">
          <w:t>ont amenés</w:t>
        </w:r>
        <w:r w:rsidR="00E52C3B">
          <w:t xml:space="preserve"> </w:t>
        </w:r>
      </w:ins>
      <w:r>
        <w:t xml:space="preserve">à penser que le réseau de neurones </w:t>
      </w:r>
      <w:r w:rsidRPr="00506FDE">
        <w:rPr>
          <w:i/>
          <w:iCs/>
        </w:rPr>
        <w:t>model_brt</w:t>
      </w:r>
      <w:r>
        <w:t xml:space="preserve"> performe mieux sur les images contenus un certain type de bruit que d’autres. </w:t>
      </w:r>
      <w:r w:rsidR="004101A6">
        <w:t xml:space="preserve">Nous </w:t>
      </w:r>
      <w:del w:id="506" w:author="LUCETTE FAGNON" w:date="2021-06-02T17:06:00Z">
        <w:r w:rsidR="004101A6" w:rsidDel="00E52C3B">
          <w:delText xml:space="preserve">décidons </w:delText>
        </w:r>
      </w:del>
      <w:ins w:id="507" w:author="LUCETTE FAGNON" w:date="2021-06-02T17:06:00Z">
        <w:r w:rsidR="00E52C3B">
          <w:t>avonc</w:t>
        </w:r>
        <w:r w:rsidR="00E52C3B">
          <w:t xml:space="preserve"> </w:t>
        </w:r>
      </w:ins>
      <w:r w:rsidR="00011FFE">
        <w:t xml:space="preserve">donc </w:t>
      </w:r>
      <w:ins w:id="508" w:author="LUCETTE FAGNON" w:date="2021-06-02T17:06:00Z">
        <w:r w:rsidR="00E52C3B">
          <w:t xml:space="preserve">décidé </w:t>
        </w:r>
      </w:ins>
      <w:r w:rsidR="004101A6">
        <w:t xml:space="preserve">de n’appliquer qu’un seul type de bruits à la fois sur le même échantillon de données afin d’évaluer les performances du modèle sur chacun d’eux. Nous </w:t>
      </w:r>
      <w:del w:id="509" w:author="LUCETTE FAGNON" w:date="2021-06-02T17:06:00Z">
        <w:r w:rsidR="004101A6" w:rsidDel="00E52C3B">
          <w:delText xml:space="preserve">mettons </w:delText>
        </w:r>
      </w:del>
      <w:ins w:id="510" w:author="LUCETTE FAGNON" w:date="2021-06-02T17:06:00Z">
        <w:r w:rsidR="00E52C3B">
          <w:t>avons mis</w:t>
        </w:r>
        <w:r w:rsidR="00E52C3B">
          <w:t xml:space="preserve"> </w:t>
        </w:r>
      </w:ins>
      <w:r w:rsidR="004101A6">
        <w:t>en entrée du modèle chaque nouveau jeu de données</w:t>
      </w:r>
      <w:r w:rsidR="00EC3A1C">
        <w:t xml:space="preserve"> et nous </w:t>
      </w:r>
      <w:del w:id="511" w:author="LUCETTE FAGNON" w:date="2021-06-02T17:06:00Z">
        <w:r w:rsidR="00EC3A1C" w:rsidDel="00E52C3B">
          <w:delText xml:space="preserve">reprenons </w:delText>
        </w:r>
      </w:del>
      <w:ins w:id="512" w:author="LUCETTE FAGNON" w:date="2021-06-02T17:06:00Z">
        <w:r w:rsidR="00E52C3B">
          <w:t>avons repris</w:t>
        </w:r>
        <w:r w:rsidR="00E52C3B">
          <w:t xml:space="preserve"> </w:t>
        </w:r>
      </w:ins>
      <w:r w:rsidR="00EC3A1C">
        <w:t>l’apprentissage sur lesdits jeux de données.</w:t>
      </w:r>
      <w:r w:rsidR="006F247E">
        <w:t xml:space="preserve"> </w:t>
      </w:r>
      <w:r w:rsidR="006F247E" w:rsidRPr="006F247E">
        <w:t xml:space="preserve">On </w:t>
      </w:r>
      <w:del w:id="513" w:author="LUCETTE FAGNON" w:date="2021-06-02T17:07:00Z">
        <w:r w:rsidR="006F247E" w:rsidRPr="006F247E" w:rsidDel="00E52C3B">
          <w:delText xml:space="preserve">procède </w:delText>
        </w:r>
      </w:del>
      <w:ins w:id="514" w:author="LUCETTE FAGNON" w:date="2021-06-02T17:07:00Z">
        <w:r w:rsidR="00E52C3B">
          <w:t>avons</w:t>
        </w:r>
        <w:r w:rsidR="00E52C3B" w:rsidRPr="006F247E">
          <w:t xml:space="preserve"> </w:t>
        </w:r>
      </w:ins>
      <w:r w:rsidR="006F247E">
        <w:t>ai</w:t>
      </w:r>
      <w:ins w:id="515" w:author="LUCETTE FAGNON" w:date="2021-06-02T17:07:00Z">
        <w:r w:rsidR="00E52C3B">
          <w:t>nsi procédé</w:t>
        </w:r>
      </w:ins>
      <w:del w:id="516" w:author="LUCETTE FAGNON" w:date="2021-06-02T17:07:00Z">
        <w:r w:rsidR="006F247E" w:rsidDel="00E52C3B">
          <w:delText>sni</w:delText>
        </w:r>
      </w:del>
      <w:r w:rsidR="006F247E" w:rsidRPr="006F247E">
        <w:t xml:space="preserve"> à un apprentissage par transfert.</w:t>
      </w:r>
    </w:p>
    <w:p w14:paraId="105D7457" w14:textId="26F60611" w:rsidR="006F247E" w:rsidRPr="006F247E" w:rsidRDefault="006F247E" w:rsidP="006F247E">
      <w:pPr>
        <w:jc w:val="both"/>
      </w:pPr>
      <w:r w:rsidRPr="006F247E">
        <w:t xml:space="preserve">En effet, la progression d’un modèle pouvant être enregistrée pendant et après l'entraînement, les poids du modèle ayant donné les meilleures performances sur la base de données d’images </w:t>
      </w:r>
      <w:r>
        <w:t>bruitées globale</w:t>
      </w:r>
      <w:r w:rsidRPr="006F247E">
        <w:t xml:space="preserve">, ont été sauvegardés sur disque. Afin de procéder à l’entraînement sur </w:t>
      </w:r>
      <w:r w:rsidR="00EF4AF3">
        <w:t>chacun des sous-ensembles</w:t>
      </w:r>
      <w:r w:rsidRPr="006F247E">
        <w:t xml:space="preserve">, on </w:t>
      </w:r>
      <w:del w:id="517" w:author="LUCETTE FAGNON" w:date="2021-06-02T17:07:00Z">
        <w:r w:rsidRPr="006F247E" w:rsidDel="00E52C3B">
          <w:delText xml:space="preserve">recharge </w:delText>
        </w:r>
      </w:del>
      <w:ins w:id="518" w:author="LUCETTE FAGNON" w:date="2021-06-02T17:07:00Z">
        <w:r w:rsidR="00E52C3B">
          <w:t>avons rechargé</w:t>
        </w:r>
        <w:r w:rsidR="00E52C3B" w:rsidRPr="006F247E">
          <w:t xml:space="preserve"> </w:t>
        </w:r>
      </w:ins>
      <w:r w:rsidRPr="006F247E">
        <w:t xml:space="preserve">le modèle avec les poids pré-entraîné puis </w:t>
      </w:r>
      <w:ins w:id="519" w:author="LUCETTE FAGNON" w:date="2021-06-02T17:07:00Z">
        <w:r w:rsidR="00E52C3B">
          <w:t>nous</w:t>
        </w:r>
      </w:ins>
      <w:del w:id="520" w:author="LUCETTE FAGNON" w:date="2021-06-02T17:07:00Z">
        <w:r w:rsidRPr="006F247E" w:rsidDel="00E52C3B">
          <w:delText>on</w:delText>
        </w:r>
      </w:del>
      <w:r w:rsidRPr="006F247E">
        <w:t xml:space="preserve"> lui </w:t>
      </w:r>
      <w:ins w:id="521" w:author="LUCETTE FAGNON" w:date="2021-06-02T17:07:00Z">
        <w:r w:rsidR="00E52C3B">
          <w:t xml:space="preserve">avons </w:t>
        </w:r>
      </w:ins>
      <w:r w:rsidRPr="006F247E">
        <w:t>inject</w:t>
      </w:r>
      <w:ins w:id="522" w:author="LUCETTE FAGNON" w:date="2021-06-02T17:07:00Z">
        <w:r w:rsidR="00E52C3B">
          <w:t>é</w:t>
        </w:r>
      </w:ins>
      <w:del w:id="523" w:author="LUCETTE FAGNON" w:date="2021-06-02T17:07:00Z">
        <w:r w:rsidRPr="006F247E" w:rsidDel="00E52C3B">
          <w:delText>e</w:delText>
        </w:r>
      </w:del>
      <w:r w:rsidRPr="006F247E">
        <w:t xml:space="preserve"> les nouvelles données. On</w:t>
      </w:r>
      <w:ins w:id="524" w:author="LUCETTE FAGNON" w:date="2021-06-02T17:07:00Z">
        <w:r w:rsidR="00E52C3B">
          <w:t xml:space="preserve"> avons</w:t>
        </w:r>
      </w:ins>
      <w:r w:rsidRPr="006F247E">
        <w:t xml:space="preserve"> entraîn</w:t>
      </w:r>
      <w:ins w:id="525" w:author="LUCETTE FAGNON" w:date="2021-06-02T17:07:00Z">
        <w:r w:rsidR="00E52C3B">
          <w:t>é</w:t>
        </w:r>
      </w:ins>
      <w:del w:id="526" w:author="LUCETTE FAGNON" w:date="2021-06-02T17:07:00Z">
        <w:r w:rsidRPr="006F247E" w:rsidDel="00E52C3B">
          <w:delText>e</w:delText>
        </w:r>
      </w:del>
      <w:r w:rsidRPr="006F247E">
        <w:t>, ajust</w:t>
      </w:r>
      <w:ins w:id="527" w:author="LUCETTE FAGNON" w:date="2021-06-02T17:08:00Z">
        <w:r w:rsidR="00E52C3B">
          <w:t>é</w:t>
        </w:r>
      </w:ins>
      <w:del w:id="528" w:author="LUCETTE FAGNON" w:date="2021-06-02T17:08:00Z">
        <w:r w:rsidRPr="006F247E" w:rsidDel="00E52C3B">
          <w:delText>e</w:delText>
        </w:r>
      </w:del>
      <w:r w:rsidRPr="006F247E">
        <w:t xml:space="preserve"> et évalu</w:t>
      </w:r>
      <w:ins w:id="529" w:author="LUCETTE FAGNON" w:date="2021-06-02T17:08:00Z">
        <w:r w:rsidR="00E52C3B">
          <w:t>é</w:t>
        </w:r>
      </w:ins>
      <w:del w:id="530" w:author="LUCETTE FAGNON" w:date="2021-06-02T17:08:00Z">
        <w:r w:rsidRPr="006F247E" w:rsidDel="00E52C3B">
          <w:delText>e</w:delText>
        </w:r>
      </w:del>
      <w:r w:rsidRPr="006F247E">
        <w:t xml:space="preserve"> le modèle sur le nouveau jeu de données et </w:t>
      </w:r>
      <w:ins w:id="531" w:author="LUCETTE FAGNON" w:date="2021-06-02T17:08:00Z">
        <w:r w:rsidR="00E52C3B">
          <w:t>nous</w:t>
        </w:r>
      </w:ins>
      <w:del w:id="532" w:author="LUCETTE FAGNON" w:date="2021-06-02T17:08:00Z">
        <w:r w:rsidRPr="006F247E" w:rsidDel="00E52C3B">
          <w:delText>on</w:delText>
        </w:r>
      </w:del>
      <w:r w:rsidRPr="006F247E">
        <w:t xml:space="preserve"> en </w:t>
      </w:r>
      <w:ins w:id="533" w:author="LUCETTE FAGNON" w:date="2021-06-02T17:08:00Z">
        <w:r w:rsidR="00E52C3B">
          <w:t xml:space="preserve">avons </w:t>
        </w:r>
      </w:ins>
      <w:r w:rsidRPr="006F247E">
        <w:t>observ</w:t>
      </w:r>
      <w:ins w:id="534" w:author="LUCETTE FAGNON" w:date="2021-06-02T17:08:00Z">
        <w:r w:rsidR="00E52C3B">
          <w:t>é</w:t>
        </w:r>
      </w:ins>
      <w:del w:id="535" w:author="LUCETTE FAGNON" w:date="2021-06-02T17:08:00Z">
        <w:r w:rsidRPr="006F247E" w:rsidDel="00E52C3B">
          <w:delText>e</w:delText>
        </w:r>
      </w:del>
      <w:r w:rsidRPr="006F247E">
        <w:t xml:space="preserve"> les résultats. Cette technique </w:t>
      </w:r>
      <w:del w:id="536" w:author="LUCETTE FAGNON" w:date="2021-06-02T17:08:00Z">
        <w:r w:rsidRPr="006F247E" w:rsidDel="00E52C3B">
          <w:delText xml:space="preserve">permet </w:delText>
        </w:r>
      </w:del>
      <w:ins w:id="537" w:author="LUCETTE FAGNON" w:date="2021-06-02T17:08:00Z">
        <w:r w:rsidR="00E52C3B">
          <w:t>nous a permis</w:t>
        </w:r>
        <w:r w:rsidR="00E52C3B" w:rsidRPr="006F247E">
          <w:t xml:space="preserve"> </w:t>
        </w:r>
      </w:ins>
      <w:r w:rsidRPr="006F247E">
        <w:t xml:space="preserve">de ne pas reprendre l’apprentissage du modèle et </w:t>
      </w:r>
      <w:del w:id="538" w:author="LUCETTE FAGNON" w:date="2021-06-02T17:08:00Z">
        <w:r w:rsidRPr="006F247E" w:rsidDel="00E52C3B">
          <w:delText xml:space="preserve">permet </w:delText>
        </w:r>
      </w:del>
      <w:ins w:id="539" w:author="LUCETTE FAGNON" w:date="2021-06-02T17:08:00Z">
        <w:r w:rsidR="00E52C3B">
          <w:t>aussi</w:t>
        </w:r>
        <w:r w:rsidR="00E52C3B" w:rsidRPr="006F247E">
          <w:t xml:space="preserve"> </w:t>
        </w:r>
      </w:ins>
      <w:r w:rsidRPr="006F247E">
        <w:t xml:space="preserve">de gagner en temps et en performances, surtout lorsque les données sont similaires </w:t>
      </w:r>
      <w:del w:id="540" w:author="LUCETTE FAGNON" w:date="2021-06-02T17:08:00Z">
        <w:r w:rsidRPr="006F247E" w:rsidDel="00E52C3B">
          <w:delText>ce qui est</w:delText>
        </w:r>
      </w:del>
      <w:ins w:id="541" w:author="LUCETTE FAGNON" w:date="2021-06-02T17:08:00Z">
        <w:r w:rsidR="00E52C3B">
          <w:t>co</w:t>
        </w:r>
      </w:ins>
      <w:ins w:id="542" w:author="LUCETTE FAGNON" w:date="2021-06-02T17:09:00Z">
        <w:r w:rsidR="00E52C3B">
          <w:t>mme c’est</w:t>
        </w:r>
      </w:ins>
      <w:r w:rsidRPr="006F247E">
        <w:t xml:space="preserve"> le cas ici.</w:t>
      </w:r>
    </w:p>
    <w:p w14:paraId="3F91CD91" w14:textId="77777777" w:rsidR="00795854" w:rsidRDefault="00795854" w:rsidP="00506FDE"/>
    <w:p w14:paraId="43CCDDDB" w14:textId="13A0406E" w:rsidR="00B808E9" w:rsidRDefault="00B808E9" w:rsidP="00506FDE">
      <w:pPr>
        <w:pStyle w:val="Titre4"/>
      </w:pPr>
      <w:bookmarkStart w:id="543" w:name="_Hlk66889734"/>
      <w:r>
        <w:t>Résultats</w:t>
      </w:r>
      <w:r w:rsidR="0059284E">
        <w:t xml:space="preserve"> observé</w:t>
      </w:r>
      <w:r w:rsidR="00E72A09">
        <w:t xml:space="preserve"> </w:t>
      </w:r>
      <w:bookmarkEnd w:id="543"/>
      <w:r w:rsidR="00E72A09">
        <w:t>et test</w:t>
      </w:r>
    </w:p>
    <w:p w14:paraId="16579FB2" w14:textId="38A0C65C" w:rsidR="0059284E" w:rsidRDefault="00EC3A1C" w:rsidP="00506FDE">
      <w:pPr>
        <w:jc w:val="both"/>
      </w:pPr>
      <w:bookmarkStart w:id="544" w:name="_Toc51010773"/>
      <w:r>
        <w:t>Nous</w:t>
      </w:r>
      <w:r w:rsidR="00FD0F6E">
        <w:t xml:space="preserve"> </w:t>
      </w:r>
      <w:del w:id="545" w:author="LUCETTE FAGNON" w:date="2021-06-02T17:09:00Z">
        <w:r w:rsidR="00FD0F6E" w:rsidDel="00E52C3B">
          <w:delText>observons</w:delText>
        </w:r>
        <w:r w:rsidR="0059284E" w:rsidDel="00E52C3B">
          <w:delText xml:space="preserve"> </w:delText>
        </w:r>
      </w:del>
      <w:ins w:id="546" w:author="LUCETTE FAGNON" w:date="2021-06-02T17:09:00Z">
        <w:r w:rsidR="00E52C3B">
          <w:t>avons ob</w:t>
        </w:r>
      </w:ins>
      <w:ins w:id="547" w:author="LUCETTE FAGNON" w:date="2021-06-02T17:10:00Z">
        <w:r w:rsidR="00E52C3B">
          <w:t>tenu</w:t>
        </w:r>
      </w:ins>
      <w:ins w:id="548" w:author="LUCETTE FAGNON" w:date="2021-06-02T17:09:00Z">
        <w:r w:rsidR="00E52C3B">
          <w:t xml:space="preserve"> </w:t>
        </w:r>
      </w:ins>
      <w:r w:rsidR="0059284E">
        <w:t xml:space="preserve">les résultats suivant : </w:t>
      </w:r>
    </w:p>
    <w:tbl>
      <w:tblPr>
        <w:tblStyle w:val="TableauGrille1Clair-Accentuation3"/>
        <w:tblW w:w="0" w:type="auto"/>
        <w:tblLook w:val="04A0" w:firstRow="1" w:lastRow="0" w:firstColumn="1" w:lastColumn="0" w:noHBand="0" w:noVBand="1"/>
      </w:tblPr>
      <w:tblGrid>
        <w:gridCol w:w="2689"/>
        <w:gridCol w:w="3118"/>
      </w:tblGrid>
      <w:tr w:rsidR="00B93E10" w14:paraId="3B9E974A" w14:textId="77777777" w:rsidTr="00506F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886E5D6" w14:textId="03898812" w:rsidR="00B93E10" w:rsidRPr="00506FDE" w:rsidRDefault="00B93E10" w:rsidP="00F1168B">
            <w:pPr>
              <w:jc w:val="both"/>
              <w:rPr>
                <w:b w:val="0"/>
                <w:bCs w:val="0"/>
                <w:i/>
                <w:iCs/>
              </w:rPr>
            </w:pPr>
            <w:r w:rsidRPr="00506FDE">
              <w:rPr>
                <w:i/>
                <w:iCs/>
              </w:rPr>
              <w:lastRenderedPageBreak/>
              <w:t>Type de bruit</w:t>
            </w:r>
          </w:p>
        </w:tc>
        <w:tc>
          <w:tcPr>
            <w:tcW w:w="3118" w:type="dxa"/>
          </w:tcPr>
          <w:p w14:paraId="6A2C2BF0" w14:textId="77777777" w:rsidR="00B93E10" w:rsidRPr="00506FDE" w:rsidRDefault="00B93E10" w:rsidP="00F1168B">
            <w:pPr>
              <w:jc w:val="both"/>
              <w:cnfStyle w:val="100000000000" w:firstRow="1" w:lastRow="0" w:firstColumn="0" w:lastColumn="0" w:oddVBand="0" w:evenVBand="0" w:oddHBand="0" w:evenHBand="0" w:firstRowFirstColumn="0" w:firstRowLastColumn="0" w:lastRowFirstColumn="0" w:lastRowLastColumn="0"/>
              <w:rPr>
                <w:b w:val="0"/>
                <w:bCs w:val="0"/>
              </w:rPr>
            </w:pPr>
            <w:r w:rsidRPr="00506FDE">
              <w:t>Précision du modèle</w:t>
            </w:r>
          </w:p>
        </w:tc>
      </w:tr>
      <w:tr w:rsidR="00B93E10" w14:paraId="31C40DFD" w14:textId="77777777" w:rsidTr="00506FDE">
        <w:tc>
          <w:tcPr>
            <w:cnfStyle w:val="001000000000" w:firstRow="0" w:lastRow="0" w:firstColumn="1" w:lastColumn="0" w:oddVBand="0" w:evenVBand="0" w:oddHBand="0" w:evenHBand="0" w:firstRowFirstColumn="0" w:firstRowLastColumn="0" w:lastRowFirstColumn="0" w:lastRowLastColumn="0"/>
            <w:tcW w:w="2689" w:type="dxa"/>
          </w:tcPr>
          <w:p w14:paraId="4E1ECA73" w14:textId="77777777" w:rsidR="00B93E10" w:rsidRPr="00506FDE" w:rsidRDefault="00B93E10" w:rsidP="00F1168B">
            <w:pPr>
              <w:jc w:val="both"/>
              <w:rPr>
                <w:i/>
                <w:iCs/>
              </w:rPr>
            </w:pPr>
            <w:r w:rsidRPr="00506FDE">
              <w:rPr>
                <w:i/>
                <w:iCs/>
              </w:rPr>
              <w:t>Gaussien</w:t>
            </w:r>
          </w:p>
        </w:tc>
        <w:tc>
          <w:tcPr>
            <w:tcW w:w="3118" w:type="dxa"/>
          </w:tcPr>
          <w:p w14:paraId="0E496C15" w14:textId="77777777" w:rsidR="00B93E10" w:rsidRPr="00506FDE" w:rsidRDefault="00B93E10" w:rsidP="00F1168B">
            <w:pPr>
              <w:jc w:val="both"/>
              <w:cnfStyle w:val="000000000000" w:firstRow="0" w:lastRow="0" w:firstColumn="0" w:lastColumn="0" w:oddVBand="0" w:evenVBand="0" w:oddHBand="0" w:evenHBand="0" w:firstRowFirstColumn="0" w:firstRowLastColumn="0" w:lastRowFirstColumn="0" w:lastRowLastColumn="0"/>
            </w:pPr>
            <w:r w:rsidRPr="00506FDE">
              <w:t>18,20%</w:t>
            </w:r>
          </w:p>
        </w:tc>
      </w:tr>
      <w:tr w:rsidR="00B93E10" w14:paraId="6F6DF9DD" w14:textId="77777777" w:rsidTr="00506FDE">
        <w:tc>
          <w:tcPr>
            <w:cnfStyle w:val="001000000000" w:firstRow="0" w:lastRow="0" w:firstColumn="1" w:lastColumn="0" w:oddVBand="0" w:evenVBand="0" w:oddHBand="0" w:evenHBand="0" w:firstRowFirstColumn="0" w:firstRowLastColumn="0" w:lastRowFirstColumn="0" w:lastRowLastColumn="0"/>
            <w:tcW w:w="2689" w:type="dxa"/>
          </w:tcPr>
          <w:p w14:paraId="49596AC4" w14:textId="77777777" w:rsidR="00B93E10" w:rsidRPr="00506FDE" w:rsidRDefault="00B93E10" w:rsidP="00F1168B">
            <w:pPr>
              <w:jc w:val="both"/>
              <w:rPr>
                <w:i/>
                <w:iCs/>
              </w:rPr>
            </w:pPr>
            <w:r w:rsidRPr="00506FDE">
              <w:rPr>
                <w:i/>
                <w:iCs/>
              </w:rPr>
              <w:t>Sel et poivre</w:t>
            </w:r>
          </w:p>
        </w:tc>
        <w:tc>
          <w:tcPr>
            <w:tcW w:w="3118" w:type="dxa"/>
          </w:tcPr>
          <w:p w14:paraId="0661C277" w14:textId="77777777" w:rsidR="00B93E10" w:rsidRPr="00506FDE" w:rsidRDefault="00B93E10" w:rsidP="00F1168B">
            <w:pPr>
              <w:jc w:val="both"/>
              <w:cnfStyle w:val="000000000000" w:firstRow="0" w:lastRow="0" w:firstColumn="0" w:lastColumn="0" w:oddVBand="0" w:evenVBand="0" w:oddHBand="0" w:evenHBand="0" w:firstRowFirstColumn="0" w:firstRowLastColumn="0" w:lastRowFirstColumn="0" w:lastRowLastColumn="0"/>
            </w:pPr>
            <w:r w:rsidRPr="00506FDE">
              <w:t>52 ,10%</w:t>
            </w:r>
          </w:p>
        </w:tc>
      </w:tr>
      <w:tr w:rsidR="00B93E10" w14:paraId="2772B936" w14:textId="77777777" w:rsidTr="00506FDE">
        <w:tc>
          <w:tcPr>
            <w:cnfStyle w:val="001000000000" w:firstRow="0" w:lastRow="0" w:firstColumn="1" w:lastColumn="0" w:oddVBand="0" w:evenVBand="0" w:oddHBand="0" w:evenHBand="0" w:firstRowFirstColumn="0" w:firstRowLastColumn="0" w:lastRowFirstColumn="0" w:lastRowLastColumn="0"/>
            <w:tcW w:w="2689" w:type="dxa"/>
          </w:tcPr>
          <w:p w14:paraId="69177AAF" w14:textId="77777777" w:rsidR="00B93E10" w:rsidRPr="00506FDE" w:rsidRDefault="00B93E10" w:rsidP="00F1168B">
            <w:pPr>
              <w:jc w:val="both"/>
              <w:rPr>
                <w:i/>
                <w:iCs/>
              </w:rPr>
            </w:pPr>
            <w:r w:rsidRPr="00506FDE">
              <w:rPr>
                <w:i/>
                <w:iCs/>
              </w:rPr>
              <w:t>Poisson</w:t>
            </w:r>
          </w:p>
        </w:tc>
        <w:tc>
          <w:tcPr>
            <w:tcW w:w="3118" w:type="dxa"/>
          </w:tcPr>
          <w:p w14:paraId="44CA7EE4" w14:textId="77777777" w:rsidR="00B93E10" w:rsidRPr="00506FDE" w:rsidRDefault="00B93E10" w:rsidP="00F1168B">
            <w:pPr>
              <w:jc w:val="both"/>
              <w:cnfStyle w:val="000000000000" w:firstRow="0" w:lastRow="0" w:firstColumn="0" w:lastColumn="0" w:oddVBand="0" w:evenVBand="0" w:oddHBand="0" w:evenHBand="0" w:firstRowFirstColumn="0" w:firstRowLastColumn="0" w:lastRowFirstColumn="0" w:lastRowLastColumn="0"/>
            </w:pPr>
            <w:r w:rsidRPr="00506FDE">
              <w:t>96,90%</w:t>
            </w:r>
          </w:p>
        </w:tc>
      </w:tr>
      <w:tr w:rsidR="00B93E10" w14:paraId="583CC9B2" w14:textId="77777777" w:rsidTr="00506FDE">
        <w:tc>
          <w:tcPr>
            <w:cnfStyle w:val="001000000000" w:firstRow="0" w:lastRow="0" w:firstColumn="1" w:lastColumn="0" w:oddVBand="0" w:evenVBand="0" w:oddHBand="0" w:evenHBand="0" w:firstRowFirstColumn="0" w:firstRowLastColumn="0" w:lastRowFirstColumn="0" w:lastRowLastColumn="0"/>
            <w:tcW w:w="2689" w:type="dxa"/>
          </w:tcPr>
          <w:p w14:paraId="773811EC" w14:textId="77777777" w:rsidR="00B93E10" w:rsidRPr="00506FDE" w:rsidRDefault="00B93E10" w:rsidP="00F1168B">
            <w:pPr>
              <w:jc w:val="both"/>
              <w:rPr>
                <w:i/>
                <w:iCs/>
              </w:rPr>
            </w:pPr>
            <w:r w:rsidRPr="00506FDE">
              <w:rPr>
                <w:i/>
                <w:iCs/>
              </w:rPr>
              <w:t>Speckle</w:t>
            </w:r>
          </w:p>
        </w:tc>
        <w:tc>
          <w:tcPr>
            <w:tcW w:w="3118" w:type="dxa"/>
          </w:tcPr>
          <w:p w14:paraId="3D148B9D" w14:textId="77777777" w:rsidR="00B93E10" w:rsidRPr="00506FDE" w:rsidRDefault="00B93E10" w:rsidP="00E52C3B">
            <w:pPr>
              <w:keepNext/>
              <w:jc w:val="both"/>
              <w:cnfStyle w:val="000000000000" w:firstRow="0" w:lastRow="0" w:firstColumn="0" w:lastColumn="0" w:oddVBand="0" w:evenVBand="0" w:oddHBand="0" w:evenHBand="0" w:firstRowFirstColumn="0" w:firstRowLastColumn="0" w:lastRowFirstColumn="0" w:lastRowLastColumn="0"/>
              <w:pPrChange w:id="549" w:author="LUCETTE FAGNON" w:date="2021-06-02T17:12:00Z">
                <w:pPr>
                  <w:jc w:val="both"/>
                  <w:cnfStyle w:val="000000000000" w:firstRow="0" w:lastRow="0" w:firstColumn="0" w:lastColumn="0" w:oddVBand="0" w:evenVBand="0" w:oddHBand="0" w:evenHBand="0" w:firstRowFirstColumn="0" w:firstRowLastColumn="0" w:lastRowFirstColumn="0" w:lastRowLastColumn="0"/>
                </w:pPr>
              </w:pPrChange>
            </w:pPr>
            <w:r w:rsidRPr="00506FDE">
              <w:t>70,30%</w:t>
            </w:r>
          </w:p>
        </w:tc>
      </w:tr>
    </w:tbl>
    <w:p w14:paraId="69E39865" w14:textId="6E362BEE" w:rsidR="0059284E" w:rsidRDefault="00E52C3B" w:rsidP="00E52C3B">
      <w:pPr>
        <w:pStyle w:val="Lgende"/>
        <w:pPrChange w:id="550" w:author="LUCETTE FAGNON" w:date="2021-06-02T17:12:00Z">
          <w:pPr/>
        </w:pPrChange>
      </w:pPr>
      <w:ins w:id="551" w:author="LUCETTE FAGNON" w:date="2021-06-02T17:12:00Z">
        <w:r>
          <w:t xml:space="preserve">Tableau </w:t>
        </w:r>
        <w:r>
          <w:fldChar w:fldCharType="begin"/>
        </w:r>
        <w:r>
          <w:instrText xml:space="preserve"> SEQ Tableau \* ARABIC </w:instrText>
        </w:r>
      </w:ins>
      <w:r>
        <w:fldChar w:fldCharType="separate"/>
      </w:r>
      <w:ins w:id="552" w:author="LUCETTE FAGNON" w:date="2021-06-02T17:12:00Z">
        <w:r>
          <w:rPr>
            <w:noProof/>
          </w:rPr>
          <w:t>2</w:t>
        </w:r>
        <w:r>
          <w:fldChar w:fldCharType="end"/>
        </w:r>
        <w:r>
          <w:t xml:space="preserve"> : Résultats de l'apprentissage par transfert</w:t>
        </w:r>
      </w:ins>
    </w:p>
    <w:p w14:paraId="5B5A3E0C" w14:textId="625AF9D8" w:rsidR="0059284E" w:rsidRDefault="00FD0F6E" w:rsidP="00506FDE">
      <w:pPr>
        <w:jc w:val="both"/>
      </w:pPr>
      <w:r>
        <w:t xml:space="preserve">Nous </w:t>
      </w:r>
      <w:ins w:id="553" w:author="LUCETTE FAGNON" w:date="2021-06-02T17:12:00Z">
        <w:r w:rsidR="00E52C3B">
          <w:t xml:space="preserve">avons </w:t>
        </w:r>
      </w:ins>
      <w:r>
        <w:t>remarqu</w:t>
      </w:r>
      <w:ins w:id="554" w:author="LUCETTE FAGNON" w:date="2021-06-02T17:12:00Z">
        <w:r w:rsidR="00E52C3B">
          <w:t>é</w:t>
        </w:r>
      </w:ins>
      <w:del w:id="555" w:author="LUCETTE FAGNON" w:date="2021-06-02T17:12:00Z">
        <w:r w:rsidDel="00E52C3B">
          <w:delText>ons</w:delText>
        </w:r>
      </w:del>
      <w:r w:rsidR="0059284E">
        <w:t xml:space="preserve"> que le modèle performe mieux sur les données contenant du bruit de poisson et moins sur les données contenant du bruit gaussien.</w:t>
      </w:r>
    </w:p>
    <w:p w14:paraId="36CC63C8" w14:textId="247E04D9" w:rsidR="002171C7" w:rsidRDefault="00836C59" w:rsidP="00506FDE">
      <w:pPr>
        <w:jc w:val="both"/>
      </w:pPr>
      <w:r>
        <w:rPr>
          <w:noProof/>
        </w:rPr>
        <mc:AlternateContent>
          <mc:Choice Requires="wpg">
            <w:drawing>
              <wp:anchor distT="0" distB="0" distL="114300" distR="114300" simplePos="0" relativeHeight="251817472" behindDoc="0" locked="0" layoutInCell="1" allowOverlap="1" wp14:anchorId="118CC663" wp14:editId="05F08C78">
                <wp:simplePos x="0" y="0"/>
                <wp:positionH relativeFrom="column">
                  <wp:posOffset>-229870</wp:posOffset>
                </wp:positionH>
                <wp:positionV relativeFrom="paragraph">
                  <wp:posOffset>568071</wp:posOffset>
                </wp:positionV>
                <wp:extent cx="6507480" cy="5760085"/>
                <wp:effectExtent l="0" t="0" r="7620" b="0"/>
                <wp:wrapTight wrapText="bothSides">
                  <wp:wrapPolygon edited="0">
                    <wp:start x="0" y="0"/>
                    <wp:lineTo x="0" y="9001"/>
                    <wp:lineTo x="253" y="12573"/>
                    <wp:lineTo x="253" y="21502"/>
                    <wp:lineTo x="21499" y="21502"/>
                    <wp:lineTo x="21562" y="19931"/>
                    <wp:lineTo x="21562" y="10787"/>
                    <wp:lineTo x="21056" y="10287"/>
                    <wp:lineTo x="21372" y="8358"/>
                    <wp:lineTo x="21309" y="0"/>
                    <wp:lineTo x="0" y="0"/>
                  </wp:wrapPolygon>
                </wp:wrapTight>
                <wp:docPr id="68" name="Groupe 68"/>
                <wp:cNvGraphicFramePr/>
                <a:graphic xmlns:a="http://schemas.openxmlformats.org/drawingml/2006/main">
                  <a:graphicData uri="http://schemas.microsoft.com/office/word/2010/wordprocessingGroup">
                    <wpg:wgp>
                      <wpg:cNvGrpSpPr/>
                      <wpg:grpSpPr>
                        <a:xfrm>
                          <a:off x="0" y="0"/>
                          <a:ext cx="6507480" cy="5760085"/>
                          <a:chOff x="0" y="0"/>
                          <a:chExt cx="6507480" cy="5760085"/>
                        </a:xfrm>
                      </wpg:grpSpPr>
                      <wpg:grpSp>
                        <wpg:cNvPr id="61" name="Groupe 61"/>
                        <wpg:cNvGrpSpPr/>
                        <wpg:grpSpPr>
                          <a:xfrm>
                            <a:off x="0" y="0"/>
                            <a:ext cx="6507480" cy="5753735"/>
                            <a:chOff x="0" y="0"/>
                            <a:chExt cx="6507480" cy="5753735"/>
                          </a:xfrm>
                        </wpg:grpSpPr>
                        <wpg:grpSp>
                          <wpg:cNvPr id="60" name="Groupe 60"/>
                          <wpg:cNvGrpSpPr/>
                          <wpg:grpSpPr>
                            <a:xfrm>
                              <a:off x="0" y="0"/>
                              <a:ext cx="6507480" cy="5307330"/>
                              <a:chOff x="0" y="0"/>
                              <a:chExt cx="6507480" cy="5307330"/>
                            </a:xfrm>
                          </wpg:grpSpPr>
                          <wps:wsp>
                            <wps:cNvPr id="45" name="Zone de texte 45"/>
                            <wps:cNvSpPr txBox="1"/>
                            <wps:spPr>
                              <a:xfrm>
                                <a:off x="91440" y="2426208"/>
                                <a:ext cx="2987040" cy="395605"/>
                              </a:xfrm>
                              <a:prstGeom prst="rect">
                                <a:avLst/>
                              </a:prstGeom>
                              <a:solidFill>
                                <a:prstClr val="white"/>
                              </a:solidFill>
                              <a:ln>
                                <a:noFill/>
                              </a:ln>
                            </wps:spPr>
                            <wps:txbx>
                              <w:txbxContent>
                                <w:p w14:paraId="433542C2" w14:textId="56154C12" w:rsidR="00E52C3B" w:rsidRPr="00E2571F" w:rsidRDefault="00E52C3B" w:rsidP="00E52C3B">
                                  <w:pPr>
                                    <w:pStyle w:val="Lgende"/>
                                    <w:rPr>
                                      <w:noProof/>
                                    </w:rPr>
                                    <w:pPrChange w:id="556" w:author="LUCETTE FAGNON" w:date="2021-06-02T17:13:00Z">
                                      <w:pPr>
                                        <w:jc w:val="both"/>
                                      </w:pPr>
                                    </w:pPrChange>
                                  </w:pPr>
                                  <w:ins w:id="557" w:author="LUCETTE FAGNON" w:date="2021-06-02T17:13:00Z">
                                    <w:r>
                                      <w:t xml:space="preserve">Figure </w:t>
                                    </w:r>
                                    <w:r>
                                      <w:fldChar w:fldCharType="begin"/>
                                    </w:r>
                                    <w:r>
                                      <w:instrText xml:space="preserve"> SEQ Figure \* ARABIC </w:instrText>
                                    </w:r>
                                  </w:ins>
                                  <w:r>
                                    <w:fldChar w:fldCharType="separate"/>
                                  </w:r>
                                  <w:ins w:id="558" w:author="LUCETTE FAGNON" w:date="2021-06-02T17:15:00Z">
                                    <w:r>
                                      <w:rPr>
                                        <w:noProof/>
                                      </w:rPr>
                                      <w:t>13</w:t>
                                    </w:r>
                                  </w:ins>
                                  <w:ins w:id="559" w:author="LUCETTE FAGNON" w:date="2021-06-02T17:13:00Z">
                                    <w:r>
                                      <w:fldChar w:fldCharType="end"/>
                                    </w:r>
                                    <w:r>
                                      <w:t xml:space="preserve"> : </w:t>
                                    </w:r>
                                    <w:r w:rsidRPr="00814C46">
                                      <w:t>Résultats des prédictions du modèles sur les images contenant du bruit Sel et poivre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58" name="Groupe 58"/>
                            <wpg:cNvGrpSpPr/>
                            <wpg:grpSpPr>
                              <a:xfrm>
                                <a:off x="0" y="0"/>
                                <a:ext cx="6507480" cy="5307330"/>
                                <a:chOff x="0" y="0"/>
                                <a:chExt cx="6507480" cy="5307330"/>
                              </a:xfrm>
                            </wpg:grpSpPr>
                            <wpg:grpSp>
                              <wpg:cNvPr id="43" name="Groupe 43"/>
                              <wpg:cNvGrpSpPr/>
                              <wpg:grpSpPr>
                                <a:xfrm>
                                  <a:off x="0" y="0"/>
                                  <a:ext cx="6507480" cy="5307330"/>
                                  <a:chOff x="0" y="0"/>
                                  <a:chExt cx="6507734" cy="5307584"/>
                                </a:xfrm>
                              </wpg:grpSpPr>
                              <pic:pic xmlns:pic="http://schemas.openxmlformats.org/drawingml/2006/picture">
                                <pic:nvPicPr>
                                  <pic:cNvPr id="70" name="Image 70"/>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3236976" y="0"/>
                                    <a:ext cx="3162300" cy="2376170"/>
                                  </a:xfrm>
                                  <a:prstGeom prst="rect">
                                    <a:avLst/>
                                  </a:prstGeom>
                                </pic:spPr>
                              </pic:pic>
                              <pic:pic xmlns:pic="http://schemas.openxmlformats.org/drawingml/2006/picture">
                                <pic:nvPicPr>
                                  <pic:cNvPr id="69" name="Image 69"/>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185160" cy="2409825"/>
                                  </a:xfrm>
                                  <a:prstGeom prst="rect">
                                    <a:avLst/>
                                  </a:prstGeom>
                                </pic:spPr>
                              </pic:pic>
                              <pic:pic xmlns:pic="http://schemas.openxmlformats.org/drawingml/2006/picture">
                                <pic:nvPicPr>
                                  <pic:cNvPr id="71" name="Image 71"/>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115824" y="2889504"/>
                                    <a:ext cx="3177540" cy="2418080"/>
                                  </a:xfrm>
                                  <a:prstGeom prst="rect">
                                    <a:avLst/>
                                  </a:prstGeom>
                                </pic:spPr>
                              </pic:pic>
                              <pic:pic xmlns:pic="http://schemas.openxmlformats.org/drawingml/2006/picture">
                                <pic:nvPicPr>
                                  <pic:cNvPr id="72" name="Image 72"/>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3316224" y="2883408"/>
                                    <a:ext cx="3191510" cy="2423160"/>
                                  </a:xfrm>
                                  <a:prstGeom prst="rect">
                                    <a:avLst/>
                                  </a:prstGeom>
                                </pic:spPr>
                              </pic:pic>
                            </wpg:grpSp>
                            <wps:wsp>
                              <wps:cNvPr id="46" name="Zone de texte 46"/>
                              <wps:cNvSpPr txBox="1"/>
                              <wps:spPr>
                                <a:xfrm>
                                  <a:off x="3291840" y="2407920"/>
                                  <a:ext cx="3029585" cy="395605"/>
                                </a:xfrm>
                                <a:prstGeom prst="rect">
                                  <a:avLst/>
                                </a:prstGeom>
                                <a:solidFill>
                                  <a:prstClr val="white"/>
                                </a:solidFill>
                                <a:ln>
                                  <a:noFill/>
                                </a:ln>
                              </wps:spPr>
                              <wps:txbx>
                                <w:txbxContent>
                                  <w:p w14:paraId="1888A789" w14:textId="0A5375CE" w:rsidR="00E52C3B" w:rsidRPr="001D28FC" w:rsidRDefault="00E52C3B" w:rsidP="00E52C3B">
                                    <w:pPr>
                                      <w:pStyle w:val="Lgende"/>
                                      <w:rPr>
                                        <w:noProof/>
                                      </w:rPr>
                                      <w:pPrChange w:id="560" w:author="LUCETTE FAGNON" w:date="2021-06-02T17:14:00Z">
                                        <w:pPr>
                                          <w:jc w:val="both"/>
                                        </w:pPr>
                                      </w:pPrChange>
                                    </w:pPr>
                                    <w:ins w:id="561" w:author="LUCETTE FAGNON" w:date="2021-06-02T17:14:00Z">
                                      <w:r>
                                        <w:t xml:space="preserve">Figure </w:t>
                                      </w:r>
                                      <w:r>
                                        <w:fldChar w:fldCharType="begin"/>
                                      </w:r>
                                      <w:r>
                                        <w:instrText xml:space="preserve"> SEQ Figure \* ARABIC </w:instrText>
                                      </w:r>
                                    </w:ins>
                                    <w:r>
                                      <w:fldChar w:fldCharType="separate"/>
                                    </w:r>
                                    <w:ins w:id="562" w:author="LUCETTE FAGNON" w:date="2021-06-02T17:15:00Z">
                                      <w:r>
                                        <w:rPr>
                                          <w:noProof/>
                                        </w:rPr>
                                        <w:t>12</w:t>
                                      </w:r>
                                    </w:ins>
                                    <w:ins w:id="563" w:author="LUCETTE FAGNON" w:date="2021-06-02T17:14:00Z">
                                      <w:r>
                                        <w:fldChar w:fldCharType="end"/>
                                      </w:r>
                                      <w:r>
                                        <w:t xml:space="preserve"> : </w:t>
                                      </w:r>
                                      <w:r w:rsidRPr="00E230F9">
                                        <w:t>Résultats des prédictions du modèles sur les images contenant du bruit Gaussien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53" name="Zone de texte 53"/>
                          <wps:cNvSpPr txBox="1"/>
                          <wps:spPr>
                            <a:xfrm>
                              <a:off x="121920" y="5358130"/>
                              <a:ext cx="3096260" cy="395605"/>
                            </a:xfrm>
                            <a:prstGeom prst="rect">
                              <a:avLst/>
                            </a:prstGeom>
                            <a:solidFill>
                              <a:prstClr val="white"/>
                            </a:solidFill>
                            <a:ln>
                              <a:noFill/>
                            </a:ln>
                          </wps:spPr>
                          <wps:txbx>
                            <w:txbxContent>
                              <w:p w14:paraId="6E609155" w14:textId="771B180F" w:rsidR="00E52C3B" w:rsidRPr="00957F13" w:rsidRDefault="00E52C3B" w:rsidP="00E52C3B">
                                <w:pPr>
                                  <w:pStyle w:val="Lgende"/>
                                  <w:rPr>
                                    <w:noProof/>
                                  </w:rPr>
                                  <w:pPrChange w:id="564" w:author="LUCETTE FAGNON" w:date="2021-06-02T17:14:00Z">
                                    <w:pPr>
                                      <w:jc w:val="both"/>
                                    </w:pPr>
                                  </w:pPrChange>
                                </w:pPr>
                                <w:ins w:id="565" w:author="LUCETTE FAGNON" w:date="2021-06-02T17:14:00Z">
                                  <w:r>
                                    <w:t xml:space="preserve">Figure </w:t>
                                  </w:r>
                                  <w:r>
                                    <w:fldChar w:fldCharType="begin"/>
                                  </w:r>
                                  <w:r>
                                    <w:instrText xml:space="preserve"> SEQ Figure \* ARABIC </w:instrText>
                                  </w:r>
                                </w:ins>
                                <w:r>
                                  <w:fldChar w:fldCharType="separate"/>
                                </w:r>
                                <w:ins w:id="566" w:author="LUCETTE FAGNON" w:date="2021-06-02T17:15:00Z">
                                  <w:r>
                                    <w:rPr>
                                      <w:noProof/>
                                    </w:rPr>
                                    <w:t>15</w:t>
                                  </w:r>
                                </w:ins>
                                <w:ins w:id="567" w:author="LUCETTE FAGNON" w:date="2021-06-02T17:14:00Z">
                                  <w:r>
                                    <w:fldChar w:fldCharType="end"/>
                                  </w:r>
                                  <w:r>
                                    <w:t xml:space="preserve"> : </w:t>
                                  </w:r>
                                  <w:r w:rsidRPr="00A32860">
                                    <w:t>Résultats des prédictions du modèles sur les images contenant du bruit de pois</w:t>
                                  </w:r>
                                  <w:r>
                                    <w:t>s</w:t>
                                  </w:r>
                                  <w:r w:rsidRPr="00A32860">
                                    <w:t>on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4" name="Zone de texte 54"/>
                        <wps:cNvSpPr txBox="1"/>
                        <wps:spPr>
                          <a:xfrm>
                            <a:off x="3371088" y="5364480"/>
                            <a:ext cx="3078480" cy="395605"/>
                          </a:xfrm>
                          <a:prstGeom prst="rect">
                            <a:avLst/>
                          </a:prstGeom>
                          <a:solidFill>
                            <a:prstClr val="white"/>
                          </a:solidFill>
                          <a:ln>
                            <a:noFill/>
                          </a:ln>
                        </wps:spPr>
                        <wps:txbx>
                          <w:txbxContent>
                            <w:p w14:paraId="5856B082" w14:textId="0363BAF0" w:rsidR="00E52C3B" w:rsidRPr="00D36457" w:rsidRDefault="00E52C3B" w:rsidP="00E52C3B">
                              <w:pPr>
                                <w:pStyle w:val="Lgende"/>
                                <w:rPr>
                                  <w:noProof/>
                                </w:rPr>
                                <w:pPrChange w:id="568" w:author="LUCETTE FAGNON" w:date="2021-06-02T17:15:00Z">
                                  <w:pPr>
                                    <w:jc w:val="both"/>
                                  </w:pPr>
                                </w:pPrChange>
                              </w:pPr>
                              <w:ins w:id="569" w:author="LUCETTE FAGNON" w:date="2021-06-02T17:15:00Z">
                                <w:r>
                                  <w:t xml:space="preserve">Figure </w:t>
                                </w:r>
                                <w:r>
                                  <w:fldChar w:fldCharType="begin"/>
                                </w:r>
                                <w:r>
                                  <w:instrText xml:space="preserve"> SEQ Figure \* ARABIC </w:instrText>
                                </w:r>
                              </w:ins>
                              <w:r>
                                <w:fldChar w:fldCharType="separate"/>
                              </w:r>
                              <w:ins w:id="570" w:author="LUCETTE FAGNON" w:date="2021-06-02T17:15:00Z">
                                <w:r>
                                  <w:rPr>
                                    <w:noProof/>
                                  </w:rPr>
                                  <w:t>14</w:t>
                                </w:r>
                                <w:r>
                                  <w:fldChar w:fldCharType="end"/>
                                </w:r>
                                <w:r>
                                  <w:t xml:space="preserve"> : </w:t>
                                </w:r>
                                <w:r w:rsidRPr="00405CC1">
                                  <w:t>Résultats des prédictions du modèles sur les images contenant du bruit Speckle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8CC663" id="Groupe 68" o:spid="_x0000_s1052" style="position:absolute;left:0;text-align:left;margin-left:-18.1pt;margin-top:44.75pt;width:512.4pt;height:453.55pt;z-index:251817472" coordsize="65074,57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">
                <v:group id="Groupe 61" o:spid="_x0000_s1053" style="position:absolute;width:65074;height:57537" coordsize="65074,57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group id="Groupe 60" o:spid="_x0000_s1054" style="position:absolute;width:65074;height:53073" coordsize="65074,53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Zone de texte 45" o:spid="_x0000_s1055" type="#_x0000_t202" style="position:absolute;left:914;top:24262;width:29870;height:3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433542C2" w14:textId="56154C12" w:rsidR="00E52C3B" w:rsidRPr="00E2571F" w:rsidRDefault="00E52C3B" w:rsidP="00E52C3B">
                            <w:pPr>
                              <w:pStyle w:val="Lgende"/>
                              <w:rPr>
                                <w:noProof/>
                              </w:rPr>
                              <w:pPrChange w:id="571" w:author="LUCETTE FAGNON" w:date="2021-06-02T17:13:00Z">
                                <w:pPr>
                                  <w:jc w:val="both"/>
                                </w:pPr>
                              </w:pPrChange>
                            </w:pPr>
                            <w:ins w:id="572" w:author="LUCETTE FAGNON" w:date="2021-06-02T17:13:00Z">
                              <w:r>
                                <w:t xml:space="preserve">Figure </w:t>
                              </w:r>
                              <w:r>
                                <w:fldChar w:fldCharType="begin"/>
                              </w:r>
                              <w:r>
                                <w:instrText xml:space="preserve"> SEQ Figure \* ARABIC </w:instrText>
                              </w:r>
                            </w:ins>
                            <w:r>
                              <w:fldChar w:fldCharType="separate"/>
                            </w:r>
                            <w:ins w:id="573" w:author="LUCETTE FAGNON" w:date="2021-06-02T17:15:00Z">
                              <w:r>
                                <w:rPr>
                                  <w:noProof/>
                                </w:rPr>
                                <w:t>13</w:t>
                              </w:r>
                            </w:ins>
                            <w:ins w:id="574" w:author="LUCETTE FAGNON" w:date="2021-06-02T17:13:00Z">
                              <w:r>
                                <w:fldChar w:fldCharType="end"/>
                              </w:r>
                              <w:r>
                                <w:t xml:space="preserve"> : </w:t>
                              </w:r>
                              <w:r w:rsidRPr="00814C46">
                                <w:t>Résultats des prédictions du modèles sur les images contenant du bruit Sel et poivre</w:t>
                              </w:r>
                            </w:ins>
                          </w:p>
                        </w:txbxContent>
                      </v:textbox>
                    </v:shape>
                    <v:group id="Groupe 58" o:spid="_x0000_s1056" style="position:absolute;width:65074;height:53073" coordsize="65074,53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group id="Groupe 43" o:spid="_x0000_s1057" style="position:absolute;width:65074;height:53073" coordsize="65077,5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Image 70" o:spid="_x0000_s1058" type="#_x0000_t75" style="position:absolute;left:32369;width:31623;height:23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">
                          <v:imagedata r:id="rId95" o:title=""/>
                        </v:shape>
                        <v:shape id="Image 69" o:spid="_x0000_s1059" type="#_x0000_t75" style="position:absolute;width:31851;height:24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">
                          <v:imagedata r:id="rId96" o:title=""/>
                        </v:shape>
                        <v:shape id="Image 71" o:spid="_x0000_s1060" type="#_x0000_t75" style="position:absolute;left:1158;top:28895;width:31775;height:24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">
                          <v:imagedata r:id="rId97" o:title=""/>
                        </v:shape>
                        <v:shape id="Image 72" o:spid="_x0000_s1061" type="#_x0000_t75" style="position:absolute;left:33162;top:28834;width:31915;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">
                          <v:imagedata r:id="rId98" o:title=""/>
                        </v:shape>
                      </v:group>
                      <v:shape id="Zone de texte 46" o:spid="_x0000_s1062" type="#_x0000_t202" style="position:absolute;left:32918;top:24079;width:30296;height:3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1888A789" w14:textId="0A5375CE" w:rsidR="00E52C3B" w:rsidRPr="001D28FC" w:rsidRDefault="00E52C3B" w:rsidP="00E52C3B">
                              <w:pPr>
                                <w:pStyle w:val="Lgende"/>
                                <w:rPr>
                                  <w:noProof/>
                                </w:rPr>
                                <w:pPrChange w:id="575" w:author="LUCETTE FAGNON" w:date="2021-06-02T17:14:00Z">
                                  <w:pPr>
                                    <w:jc w:val="both"/>
                                  </w:pPr>
                                </w:pPrChange>
                              </w:pPr>
                              <w:ins w:id="576" w:author="LUCETTE FAGNON" w:date="2021-06-02T17:14:00Z">
                                <w:r>
                                  <w:t xml:space="preserve">Figure </w:t>
                                </w:r>
                                <w:r>
                                  <w:fldChar w:fldCharType="begin"/>
                                </w:r>
                                <w:r>
                                  <w:instrText xml:space="preserve"> SEQ Figure \* ARABIC </w:instrText>
                                </w:r>
                              </w:ins>
                              <w:r>
                                <w:fldChar w:fldCharType="separate"/>
                              </w:r>
                              <w:ins w:id="577" w:author="LUCETTE FAGNON" w:date="2021-06-02T17:15:00Z">
                                <w:r>
                                  <w:rPr>
                                    <w:noProof/>
                                  </w:rPr>
                                  <w:t>12</w:t>
                                </w:r>
                              </w:ins>
                              <w:ins w:id="578" w:author="LUCETTE FAGNON" w:date="2021-06-02T17:14:00Z">
                                <w:r>
                                  <w:fldChar w:fldCharType="end"/>
                                </w:r>
                                <w:r>
                                  <w:t xml:space="preserve"> : </w:t>
                                </w:r>
                                <w:r w:rsidRPr="00E230F9">
                                  <w:t>Résultats des prédictions du modèles sur les images contenant du bruit Gaussien</w:t>
                                </w:r>
                              </w:ins>
                            </w:p>
                          </w:txbxContent>
                        </v:textbox>
                      </v:shape>
                    </v:group>
                  </v:group>
                  <v:shape id="Zone de texte 53" o:spid="_x0000_s1063" type="#_x0000_t202" style="position:absolute;left:1219;top:53581;width:30962;height:3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6E609155" w14:textId="771B180F" w:rsidR="00E52C3B" w:rsidRPr="00957F13" w:rsidRDefault="00E52C3B" w:rsidP="00E52C3B">
                          <w:pPr>
                            <w:pStyle w:val="Lgende"/>
                            <w:rPr>
                              <w:noProof/>
                            </w:rPr>
                            <w:pPrChange w:id="579" w:author="LUCETTE FAGNON" w:date="2021-06-02T17:14:00Z">
                              <w:pPr>
                                <w:jc w:val="both"/>
                              </w:pPr>
                            </w:pPrChange>
                          </w:pPr>
                          <w:ins w:id="580" w:author="LUCETTE FAGNON" w:date="2021-06-02T17:14:00Z">
                            <w:r>
                              <w:t xml:space="preserve">Figure </w:t>
                            </w:r>
                            <w:r>
                              <w:fldChar w:fldCharType="begin"/>
                            </w:r>
                            <w:r>
                              <w:instrText xml:space="preserve"> SEQ Figure \* ARABIC </w:instrText>
                            </w:r>
                          </w:ins>
                          <w:r>
                            <w:fldChar w:fldCharType="separate"/>
                          </w:r>
                          <w:ins w:id="581" w:author="LUCETTE FAGNON" w:date="2021-06-02T17:15:00Z">
                            <w:r>
                              <w:rPr>
                                <w:noProof/>
                              </w:rPr>
                              <w:t>15</w:t>
                            </w:r>
                          </w:ins>
                          <w:ins w:id="582" w:author="LUCETTE FAGNON" w:date="2021-06-02T17:14:00Z">
                            <w:r>
                              <w:fldChar w:fldCharType="end"/>
                            </w:r>
                            <w:r>
                              <w:t xml:space="preserve"> : </w:t>
                            </w:r>
                            <w:r w:rsidRPr="00A32860">
                              <w:t>Résultats des prédictions du modèles sur les images contenant du bruit de pois</w:t>
                            </w:r>
                            <w:r>
                              <w:t>s</w:t>
                            </w:r>
                            <w:r w:rsidRPr="00A32860">
                              <w:t>on</w:t>
                            </w:r>
                          </w:ins>
                        </w:p>
                      </w:txbxContent>
                    </v:textbox>
                  </v:shape>
                </v:group>
                <v:shape id="Zone de texte 54" o:spid="_x0000_s1064" type="#_x0000_t202" style="position:absolute;left:33710;top:53644;width:30785;height:3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5856B082" w14:textId="0363BAF0" w:rsidR="00E52C3B" w:rsidRPr="00D36457" w:rsidRDefault="00E52C3B" w:rsidP="00E52C3B">
                        <w:pPr>
                          <w:pStyle w:val="Lgende"/>
                          <w:rPr>
                            <w:noProof/>
                          </w:rPr>
                          <w:pPrChange w:id="583" w:author="LUCETTE FAGNON" w:date="2021-06-02T17:15:00Z">
                            <w:pPr>
                              <w:jc w:val="both"/>
                            </w:pPr>
                          </w:pPrChange>
                        </w:pPr>
                        <w:ins w:id="584" w:author="LUCETTE FAGNON" w:date="2021-06-02T17:15:00Z">
                          <w:r>
                            <w:t xml:space="preserve">Figure </w:t>
                          </w:r>
                          <w:r>
                            <w:fldChar w:fldCharType="begin"/>
                          </w:r>
                          <w:r>
                            <w:instrText xml:space="preserve"> SEQ Figure \* ARABIC </w:instrText>
                          </w:r>
                        </w:ins>
                        <w:r>
                          <w:fldChar w:fldCharType="separate"/>
                        </w:r>
                        <w:ins w:id="585" w:author="LUCETTE FAGNON" w:date="2021-06-02T17:15:00Z">
                          <w:r>
                            <w:rPr>
                              <w:noProof/>
                            </w:rPr>
                            <w:t>14</w:t>
                          </w:r>
                          <w:r>
                            <w:fldChar w:fldCharType="end"/>
                          </w:r>
                          <w:r>
                            <w:t xml:space="preserve"> : </w:t>
                          </w:r>
                          <w:r w:rsidRPr="00405CC1">
                            <w:t>Résultats des prédictions du modèles sur les images contenant du bruit Speckle</w:t>
                          </w:r>
                        </w:ins>
                      </w:p>
                    </w:txbxContent>
                  </v:textbox>
                </v:shape>
                <w10:wrap type="tight"/>
              </v:group>
            </w:pict>
          </mc:Fallback>
        </mc:AlternateContent>
      </w:r>
      <w:del w:id="586" w:author="LUCETTE FAGNON" w:date="2021-06-02T17:14:00Z">
        <w:r w:rsidR="00E52C3B" w:rsidDel="00E52C3B">
          <w:rPr>
            <w:noProof/>
          </w:rPr>
          <mc:AlternateContent>
            <mc:Choice Requires="wps">
              <w:drawing>
                <wp:anchor distT="0" distB="0" distL="114300" distR="114300" simplePos="0" relativeHeight="251634176" behindDoc="1" locked="0" layoutInCell="1" allowOverlap="1" wp14:anchorId="3F65F3B1" wp14:editId="6CCE9F90">
                  <wp:simplePos x="0" y="0"/>
                  <wp:positionH relativeFrom="column">
                    <wp:posOffset>3140456</wp:posOffset>
                  </wp:positionH>
                  <wp:positionV relativeFrom="paragraph">
                    <wp:posOffset>3059038</wp:posOffset>
                  </wp:positionV>
                  <wp:extent cx="3162300" cy="635"/>
                  <wp:effectExtent l="0" t="0" r="0" b="0"/>
                  <wp:wrapTight wrapText="bothSides">
                    <wp:wrapPolygon edited="0">
                      <wp:start x="0" y="0"/>
                      <wp:lineTo x="0" y="21600"/>
                      <wp:lineTo x="21600" y="21600"/>
                      <wp:lineTo x="21600" y="0"/>
                    </wp:wrapPolygon>
                  </wp:wrapTight>
                  <wp:docPr id="95" name="Zone de texte 95"/>
                  <wp:cNvGraphicFramePr/>
                  <a:graphic xmlns:a="http://schemas.openxmlformats.org/drawingml/2006/main">
                    <a:graphicData uri="http://schemas.microsoft.com/office/word/2010/wordprocessingShape">
                      <wps:wsp>
                        <wps:cNvSpPr txBox="1"/>
                        <wps:spPr>
                          <a:xfrm>
                            <a:off x="0" y="0"/>
                            <a:ext cx="3162300" cy="635"/>
                          </a:xfrm>
                          <a:prstGeom prst="rect">
                            <a:avLst/>
                          </a:prstGeom>
                          <a:solidFill>
                            <a:prstClr val="white"/>
                          </a:solidFill>
                          <a:ln>
                            <a:noFill/>
                          </a:ln>
                        </wps:spPr>
                        <wps:txbx>
                          <w:txbxContent>
                            <w:p w14:paraId="7475288B" w14:textId="09562EB9" w:rsidR="00811230" w:rsidRPr="003B76EC" w:rsidRDefault="00811230">
                              <w:pPr>
                                <w:pStyle w:val="Lgende"/>
                                <w:pPrChange w:id="587" w:author="Lucette Fagnon" w:date="2020-10-15T16:06:00Z">
                                  <w:pPr>
                                    <w:jc w:val="both"/>
                                  </w:pPr>
                                </w:pPrChange>
                              </w:pPr>
                              <w:ins w:id="588" w:author="Lucette Fagnon" w:date="2020-10-15T16:06:00Z">
                                <w:del w:id="589" w:author="LUCETTE FAGNON" w:date="2021-06-02T17:14:00Z">
                                  <w:r w:rsidRPr="009E064F" w:rsidDel="00E52C3B">
                                    <w:delText>Résultats des prédictions du modèles sur les images contenant du bruit Gaussien</w:delText>
                                  </w:r>
                                </w:del>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5F3B1" id="Zone de texte 95" o:spid="_x0000_s1065" type="#_x0000_t202" style="position:absolute;left:0;text-align:left;margin-left:247.3pt;margin-top:240.85pt;width:249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" stroked="f">
                  <v:textbox style="mso-fit-shape-to-text:t" inset="0,0,0,0">
                    <w:txbxContent>
                      <w:p w14:paraId="7475288B" w14:textId="09562EB9" w:rsidR="00811230" w:rsidRPr="003B76EC" w:rsidRDefault="00811230">
                        <w:pPr>
                          <w:pStyle w:val="Lgende"/>
                          <w:pPrChange w:id="590" w:author="Lucette Fagnon" w:date="2020-10-15T16:06:00Z">
                            <w:pPr>
                              <w:jc w:val="both"/>
                            </w:pPr>
                          </w:pPrChange>
                        </w:pPr>
                        <w:ins w:id="591" w:author="Lucette Fagnon" w:date="2020-10-15T16:06:00Z">
                          <w:del w:id="592" w:author="LUCETTE FAGNON" w:date="2021-06-02T17:14:00Z">
                            <w:r w:rsidRPr="009E064F" w:rsidDel="00E52C3B">
                              <w:delText>Résultats des prédictions du modèles sur les images contenant du bruit Gaussien</w:delText>
                            </w:r>
                          </w:del>
                        </w:ins>
                      </w:p>
                    </w:txbxContent>
                  </v:textbox>
                  <w10:wrap type="tight"/>
                </v:shape>
              </w:pict>
            </mc:Fallback>
          </mc:AlternateContent>
        </w:r>
      </w:del>
      <w:r w:rsidR="00E52C3B">
        <w:rPr>
          <w:noProof/>
        </w:rPr>
        <mc:AlternateContent>
          <mc:Choice Requires="wps">
            <w:drawing>
              <wp:anchor distT="0" distB="0" distL="114300" distR="114300" simplePos="0" relativeHeight="251624960" behindDoc="1" locked="0" layoutInCell="1" allowOverlap="1" wp14:anchorId="4D13134C" wp14:editId="1EE9BE8D">
                <wp:simplePos x="0" y="0"/>
                <wp:positionH relativeFrom="margin">
                  <wp:posOffset>-122046</wp:posOffset>
                </wp:positionH>
                <wp:positionV relativeFrom="paragraph">
                  <wp:posOffset>3026918</wp:posOffset>
                </wp:positionV>
                <wp:extent cx="3108960" cy="635"/>
                <wp:effectExtent l="0" t="0" r="0" b="4445"/>
                <wp:wrapTight wrapText="bothSides">
                  <wp:wrapPolygon edited="0">
                    <wp:start x="0" y="0"/>
                    <wp:lineTo x="0" y="20803"/>
                    <wp:lineTo x="21441" y="20803"/>
                    <wp:lineTo x="21441" y="0"/>
                    <wp:lineTo x="0" y="0"/>
                  </wp:wrapPolygon>
                </wp:wrapTight>
                <wp:docPr id="94" name="Zone de texte 94"/>
                <wp:cNvGraphicFramePr/>
                <a:graphic xmlns:a="http://schemas.openxmlformats.org/drawingml/2006/main">
                  <a:graphicData uri="http://schemas.microsoft.com/office/word/2010/wordprocessingShape">
                    <wps:wsp>
                      <wps:cNvSpPr txBox="1"/>
                      <wps:spPr>
                        <a:xfrm>
                          <a:off x="0" y="0"/>
                          <a:ext cx="3108960" cy="635"/>
                        </a:xfrm>
                        <a:prstGeom prst="rect">
                          <a:avLst/>
                        </a:prstGeom>
                        <a:solidFill>
                          <a:prstClr val="white"/>
                        </a:solidFill>
                        <a:ln>
                          <a:noFill/>
                        </a:ln>
                      </wps:spPr>
                      <wps:txbx>
                        <w:txbxContent>
                          <w:p w14:paraId="4D8D0990" w14:textId="4D67593E" w:rsidR="00811230" w:rsidRPr="00DD4F1D" w:rsidRDefault="00811230">
                            <w:pPr>
                              <w:pStyle w:val="Lgende"/>
                              <w:pPrChange w:id="593" w:author="Lucette Fagnon" w:date="2020-10-15T16:06:00Z">
                                <w:pPr>
                                  <w:jc w:val="both"/>
                                </w:pPr>
                              </w:pPrChange>
                            </w:pPr>
                            <w:ins w:id="594" w:author="Lucette Fagnon" w:date="2020-10-15T16:06:00Z">
                              <w:del w:id="595" w:author="LUCETTE FAGNON" w:date="2021-06-02T17:13:00Z">
                                <w:r w:rsidRPr="00546464" w:rsidDel="00E52C3B">
                                  <w:delText>Résultats des prédictions du modèles sur les images contenant du bruit Sel et poivre</w:delText>
                                </w:r>
                              </w:del>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13134C" id="Zone de texte 94" o:spid="_x0000_s1066" type="#_x0000_t202" style="position:absolute;left:0;text-align:left;margin-left:-9.6pt;margin-top:238.35pt;width:244.8pt;height:.05pt;z-index:-2516915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" stroked="f">
                <v:textbox style="mso-fit-shape-to-text:t" inset="0,0,0,0">
                  <w:txbxContent>
                    <w:p w14:paraId="4D8D0990" w14:textId="4D67593E" w:rsidR="00811230" w:rsidRPr="00DD4F1D" w:rsidRDefault="00811230">
                      <w:pPr>
                        <w:pStyle w:val="Lgende"/>
                        <w:pPrChange w:id="596" w:author="Lucette Fagnon" w:date="2020-10-15T16:06:00Z">
                          <w:pPr>
                            <w:jc w:val="both"/>
                          </w:pPr>
                        </w:pPrChange>
                      </w:pPr>
                      <w:ins w:id="597" w:author="Lucette Fagnon" w:date="2020-10-15T16:06:00Z">
                        <w:del w:id="598" w:author="LUCETTE FAGNON" w:date="2021-06-02T17:13:00Z">
                          <w:r w:rsidRPr="00546464" w:rsidDel="00E52C3B">
                            <w:delText>Résultats des prédictions du modèles sur les images contenant du bruit Sel et poivre</w:delText>
                          </w:r>
                        </w:del>
                      </w:ins>
                    </w:p>
                  </w:txbxContent>
                </v:textbox>
                <w10:wrap type="tight" anchorx="margin"/>
              </v:shape>
            </w:pict>
          </mc:Fallback>
        </mc:AlternateContent>
      </w:r>
      <w:del w:id="599" w:author="LUCETTE FAGNON" w:date="2021-06-02T17:14:00Z">
        <w:r w:rsidR="004040CE" w:rsidDel="00E52C3B">
          <w:rPr>
            <w:noProof/>
          </w:rPr>
          <mc:AlternateContent>
            <mc:Choice Requires="wps">
              <w:drawing>
                <wp:anchor distT="0" distB="0" distL="114300" distR="114300" simplePos="0" relativeHeight="251643392" behindDoc="1" locked="0" layoutInCell="1" allowOverlap="1" wp14:anchorId="3CA49930" wp14:editId="083FD72E">
                  <wp:simplePos x="0" y="0"/>
                  <wp:positionH relativeFrom="column">
                    <wp:posOffset>635</wp:posOffset>
                  </wp:positionH>
                  <wp:positionV relativeFrom="paragraph">
                    <wp:posOffset>6160770</wp:posOffset>
                  </wp:positionV>
                  <wp:extent cx="3177540" cy="635"/>
                  <wp:effectExtent l="0" t="0" r="0" b="0"/>
                  <wp:wrapTight wrapText="bothSides">
                    <wp:wrapPolygon edited="0">
                      <wp:start x="0" y="0"/>
                      <wp:lineTo x="0" y="21600"/>
                      <wp:lineTo x="21600" y="21600"/>
                      <wp:lineTo x="21600" y="0"/>
                    </wp:wrapPolygon>
                  </wp:wrapTight>
                  <wp:docPr id="96" name="Zone de texte 96"/>
                  <wp:cNvGraphicFramePr/>
                  <a:graphic xmlns:a="http://schemas.openxmlformats.org/drawingml/2006/main">
                    <a:graphicData uri="http://schemas.microsoft.com/office/word/2010/wordprocessingShape">
                      <wps:wsp>
                        <wps:cNvSpPr txBox="1"/>
                        <wps:spPr>
                          <a:xfrm>
                            <a:off x="0" y="0"/>
                            <a:ext cx="3177540" cy="635"/>
                          </a:xfrm>
                          <a:prstGeom prst="rect">
                            <a:avLst/>
                          </a:prstGeom>
                          <a:solidFill>
                            <a:prstClr val="white"/>
                          </a:solidFill>
                          <a:ln>
                            <a:noFill/>
                          </a:ln>
                        </wps:spPr>
                        <wps:txbx>
                          <w:txbxContent>
                            <w:p w14:paraId="5F96D5CB" w14:textId="26C111E0" w:rsidR="00811230" w:rsidRPr="00911694" w:rsidRDefault="00811230">
                              <w:pPr>
                                <w:pStyle w:val="Lgende"/>
                                <w:rPr>
                                  <w:noProof/>
                                </w:rPr>
                                <w:pPrChange w:id="600" w:author="Lucette Fagnon" w:date="2020-10-15T16:06:00Z">
                                  <w:pPr>
                                    <w:jc w:val="both"/>
                                  </w:pPr>
                                </w:pPrChange>
                              </w:pPr>
                              <w:ins w:id="601" w:author="Lucette Fagnon" w:date="2020-10-15T16:06:00Z">
                                <w:r>
                                  <w:t xml:space="preserve"> </w:t>
                                </w:r>
                                <w:del w:id="602" w:author="LUCETTE FAGNON" w:date="2021-06-02T17:14:00Z">
                                  <w:r w:rsidRPr="001E521C" w:rsidDel="00E52C3B">
                                    <w:delText>Résultats des prédictions du modèles sur les images contenant du bruit de poison</w:delText>
                                  </w:r>
                                </w:del>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49930" id="Zone de texte 96" o:spid="_x0000_s1067" type="#_x0000_t202" style="position:absolute;left:0;text-align:left;margin-left:.05pt;margin-top:485.1pt;width:250.2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" stroked="f">
                  <v:textbox style="mso-fit-shape-to-text:t" inset="0,0,0,0">
                    <w:txbxContent>
                      <w:p w14:paraId="5F96D5CB" w14:textId="26C111E0" w:rsidR="00811230" w:rsidRPr="00911694" w:rsidRDefault="00811230">
                        <w:pPr>
                          <w:pStyle w:val="Lgende"/>
                          <w:rPr>
                            <w:noProof/>
                          </w:rPr>
                          <w:pPrChange w:id="603" w:author="Lucette Fagnon" w:date="2020-10-15T16:06:00Z">
                            <w:pPr>
                              <w:jc w:val="both"/>
                            </w:pPr>
                          </w:pPrChange>
                        </w:pPr>
                        <w:ins w:id="604" w:author="Lucette Fagnon" w:date="2020-10-15T16:06:00Z">
                          <w:r>
                            <w:t xml:space="preserve"> </w:t>
                          </w:r>
                          <w:del w:id="605" w:author="LUCETTE FAGNON" w:date="2021-06-02T17:14:00Z">
                            <w:r w:rsidRPr="001E521C" w:rsidDel="00E52C3B">
                              <w:delText>Résultats des prédictions du modèles sur les images contenant du bruit de poison</w:delText>
                            </w:r>
                          </w:del>
                        </w:ins>
                      </w:p>
                    </w:txbxContent>
                  </v:textbox>
                  <w10:wrap type="tight"/>
                </v:shape>
              </w:pict>
            </mc:Fallback>
          </mc:AlternateContent>
        </w:r>
      </w:del>
      <w:r w:rsidR="0059284E">
        <w:t xml:space="preserve">Les images ci-après illustre les résultats des prédictions du modèles selon les différents types de bruits : </w:t>
      </w:r>
    </w:p>
    <w:p w14:paraId="4CE78A2B" w14:textId="05C3A29F" w:rsidR="002171C7" w:rsidRDefault="006763D1" w:rsidP="0059284E">
      <w:del w:id="606" w:author="LUCETTE FAGNON" w:date="2021-06-02T17:15:00Z">
        <w:r w:rsidDel="00E52C3B">
          <w:rPr>
            <w:noProof/>
          </w:rPr>
          <mc:AlternateContent>
            <mc:Choice Requires="wps">
              <w:drawing>
                <wp:anchor distT="0" distB="0" distL="114300" distR="114300" simplePos="0" relativeHeight="251654656" behindDoc="1" locked="0" layoutInCell="1" allowOverlap="1" wp14:anchorId="5F677E43" wp14:editId="142EBCC8">
                  <wp:simplePos x="0" y="0"/>
                  <wp:positionH relativeFrom="column">
                    <wp:posOffset>3145790</wp:posOffset>
                  </wp:positionH>
                  <wp:positionV relativeFrom="paragraph">
                    <wp:posOffset>5709920</wp:posOffset>
                  </wp:positionV>
                  <wp:extent cx="3124200" cy="635"/>
                  <wp:effectExtent l="0" t="0" r="0" b="4445"/>
                  <wp:wrapTight wrapText="bothSides">
                    <wp:wrapPolygon edited="0">
                      <wp:start x="0" y="0"/>
                      <wp:lineTo x="0" y="20803"/>
                      <wp:lineTo x="21468" y="20803"/>
                      <wp:lineTo x="21468" y="0"/>
                      <wp:lineTo x="0" y="0"/>
                    </wp:wrapPolygon>
                  </wp:wrapTight>
                  <wp:docPr id="97" name="Zone de texte 97"/>
                  <wp:cNvGraphicFramePr/>
                  <a:graphic xmlns:a="http://schemas.openxmlformats.org/drawingml/2006/main">
                    <a:graphicData uri="http://schemas.microsoft.com/office/word/2010/wordprocessingShape">
                      <wps:wsp>
                        <wps:cNvSpPr txBox="1"/>
                        <wps:spPr>
                          <a:xfrm>
                            <a:off x="0" y="0"/>
                            <a:ext cx="3124200" cy="635"/>
                          </a:xfrm>
                          <a:prstGeom prst="rect">
                            <a:avLst/>
                          </a:prstGeom>
                          <a:solidFill>
                            <a:prstClr val="white"/>
                          </a:solidFill>
                          <a:ln>
                            <a:noFill/>
                          </a:ln>
                        </wps:spPr>
                        <wps:txbx>
                          <w:txbxContent>
                            <w:p w14:paraId="3BBE1241" w14:textId="7B99B94A" w:rsidR="00811230" w:rsidRPr="007D2D45" w:rsidRDefault="00811230">
                              <w:pPr>
                                <w:pStyle w:val="Lgende"/>
                                <w:rPr>
                                  <w:noProof/>
                                </w:rPr>
                                <w:pPrChange w:id="607" w:author="Lucette Fagnon" w:date="2020-10-15T16:07:00Z">
                                  <w:pPr>
                                    <w:jc w:val="both"/>
                                  </w:pPr>
                                </w:pPrChange>
                              </w:pPr>
                              <w:ins w:id="608" w:author="Lucette Fagnon" w:date="2020-10-15T16:07:00Z">
                                <w:del w:id="609" w:author="LUCETTE FAGNON" w:date="2021-06-02T17:15:00Z">
                                  <w:r w:rsidRPr="00E65CAC" w:rsidDel="00E52C3B">
                                    <w:delText>Résultats des prédictions du modèles sur les images contenant du bruit Speckle</w:delText>
                                  </w:r>
                                </w:del>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677E43" id="Zone de texte 97" o:spid="_x0000_s1068" type="#_x0000_t202" style="position:absolute;margin-left:247.7pt;margin-top:449.6pt;width:246pt;height:.05pt;z-index:-25166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" stroked="f">
                  <v:textbox style="mso-fit-shape-to-text:t" inset="0,0,0,0">
                    <w:txbxContent>
                      <w:p w14:paraId="3BBE1241" w14:textId="7B99B94A" w:rsidR="00811230" w:rsidRPr="007D2D45" w:rsidRDefault="00811230">
                        <w:pPr>
                          <w:pStyle w:val="Lgende"/>
                          <w:rPr>
                            <w:noProof/>
                          </w:rPr>
                          <w:pPrChange w:id="610" w:author="Lucette Fagnon" w:date="2020-10-15T16:07:00Z">
                            <w:pPr>
                              <w:jc w:val="both"/>
                            </w:pPr>
                          </w:pPrChange>
                        </w:pPr>
                        <w:ins w:id="611" w:author="Lucette Fagnon" w:date="2020-10-15T16:07:00Z">
                          <w:del w:id="612" w:author="LUCETTE FAGNON" w:date="2021-06-02T17:15:00Z">
                            <w:r w:rsidRPr="00E65CAC" w:rsidDel="00E52C3B">
                              <w:delText>Résultats des prédictions du modèles sur les images contenant du bruit Speckle</w:delText>
                            </w:r>
                          </w:del>
                        </w:ins>
                      </w:p>
                    </w:txbxContent>
                  </v:textbox>
                  <w10:wrap type="tight"/>
                </v:shape>
              </w:pict>
            </mc:Fallback>
          </mc:AlternateContent>
        </w:r>
      </w:del>
    </w:p>
    <w:p w14:paraId="66EE4C01" w14:textId="732526F1" w:rsidR="0059284E" w:rsidRDefault="007E2314" w:rsidP="00506FDE">
      <w:pPr>
        <w:jc w:val="both"/>
      </w:pPr>
      <w:r>
        <w:t>Nous</w:t>
      </w:r>
      <w:r w:rsidR="0059284E">
        <w:t xml:space="preserve"> </w:t>
      </w:r>
      <w:del w:id="613" w:author="LUCETTE FAGNON" w:date="2021-06-02T17:17:00Z">
        <w:r w:rsidR="0059284E" w:rsidDel="00836C59">
          <w:delText>p</w:delText>
        </w:r>
        <w:r w:rsidDel="00836C59">
          <w:delText>ouvons</w:delText>
        </w:r>
        <w:r w:rsidR="0059284E" w:rsidDel="00836C59">
          <w:delText xml:space="preserve"> </w:delText>
        </w:r>
      </w:del>
      <w:ins w:id="614" w:author="LUCETTE FAGNON" w:date="2021-06-02T17:17:00Z">
        <w:r w:rsidR="00836C59">
          <w:t>avons pu</w:t>
        </w:r>
        <w:r w:rsidR="00836C59">
          <w:t xml:space="preserve"> </w:t>
        </w:r>
      </w:ins>
      <w:r w:rsidR="0059284E">
        <w:t xml:space="preserve">remarquer que le modèle peine réellement à identifier les nuages sur les images contenant du bruit gaussien. Cela s’explique par le fait que les valeurs des </w:t>
      </w:r>
      <w:r w:rsidR="0059284E">
        <w:lastRenderedPageBreak/>
        <w:t xml:space="preserve">pixels ont été profondément modifiés par l’ajout du filtre de gauss. Également, pour les images contenant du bruit ‘sel et poivre’ où les valeurs des pixels ont été remplacés aléatoirement par des 0 et des 1, </w:t>
      </w:r>
      <w:r>
        <w:t>nous</w:t>
      </w:r>
      <w:r w:rsidR="0059284E">
        <w:t xml:space="preserve"> </w:t>
      </w:r>
      <w:del w:id="615" w:author="LUCETTE FAGNON" w:date="2021-06-02T17:17:00Z">
        <w:r w:rsidR="0059284E" w:rsidDel="00836C59">
          <w:delText>remarqu</w:delText>
        </w:r>
        <w:r w:rsidDel="00836C59">
          <w:delText>ons</w:delText>
        </w:r>
        <w:r w:rsidR="0059284E" w:rsidDel="00836C59">
          <w:delText xml:space="preserve"> </w:delText>
        </w:r>
      </w:del>
      <w:ins w:id="616" w:author="LUCETTE FAGNON" w:date="2021-06-02T17:17:00Z">
        <w:r w:rsidR="00836C59">
          <w:t>avons remarqué</w:t>
        </w:r>
        <w:r w:rsidR="00836C59">
          <w:t xml:space="preserve"> </w:t>
        </w:r>
      </w:ins>
      <w:r w:rsidR="0059284E">
        <w:t>que le modèle performe moins bien que pour les types de bruits, malgré que visuellement l’image semble très peu dégradée.</w:t>
      </w:r>
    </w:p>
    <w:p w14:paraId="5EE6C197" w14:textId="77777777" w:rsidR="0059284E" w:rsidRDefault="0059284E" w:rsidP="0059284E"/>
    <w:p w14:paraId="559DA807" w14:textId="75AA284C" w:rsidR="0059284E" w:rsidRDefault="00CE445F" w:rsidP="00506FDE">
      <w:pPr>
        <w:pStyle w:val="Titre3"/>
      </w:pPr>
      <w:r>
        <w:rPr>
          <w:rStyle w:val="Titre5Car"/>
        </w:rPr>
        <w:t>Conclusion</w:t>
      </w:r>
    </w:p>
    <w:p w14:paraId="1C43FD25" w14:textId="0D38EB2A" w:rsidR="0059284E" w:rsidRDefault="0059284E" w:rsidP="00506FDE">
      <w:pPr>
        <w:jc w:val="both"/>
      </w:pPr>
      <w:r>
        <w:t xml:space="preserve">La prise en compte du bruit dans les images a </w:t>
      </w:r>
      <w:r w:rsidR="00F325EB">
        <w:t xml:space="preserve">induit des résultats </w:t>
      </w:r>
      <w:r w:rsidR="00277476">
        <w:t>moyennement satifaisants dans les performances du modèle</w:t>
      </w:r>
      <w:r w:rsidR="006F568C">
        <w:t> : une précicion d’environ 67%.</w:t>
      </w:r>
      <w:r w:rsidR="004E5E8E">
        <w:t xml:space="preserve"> Cela voudrait dire que dans 33% des cas, le modèle n’arrive pas à identifier le nuage présent sur l’image. Cette marge est certes acceptable</w:t>
      </w:r>
      <w:r w:rsidR="002452F2">
        <w:t xml:space="preserve">, étant donné </w:t>
      </w:r>
      <w:del w:id="617" w:author="LUCETTE FAGNON" w:date="2021-06-02T17:18:00Z">
        <w:r w:rsidR="002452F2" w:rsidDel="00836C59">
          <w:delText>le peu</w:delText>
        </w:r>
      </w:del>
      <w:ins w:id="618" w:author="LUCETTE FAGNON" w:date="2021-06-02T17:18:00Z">
        <w:r w:rsidR="00836C59">
          <w:t>l’absence</w:t>
        </w:r>
      </w:ins>
      <w:r w:rsidR="002452F2">
        <w:t xml:space="preserve"> de travaux </w:t>
      </w:r>
      <w:del w:id="619" w:author="LUCETTE FAGNON" w:date="2021-06-02T17:18:00Z">
        <w:r w:rsidR="002452F2" w:rsidDel="00836C59">
          <w:delText xml:space="preserve">réalisés </w:delText>
        </w:r>
      </w:del>
      <w:r w:rsidR="002452F2">
        <w:t>sur le sujet à ce jour, mais elle reste quan</w:t>
      </w:r>
      <w:r w:rsidR="00544BDF">
        <w:t>d même expériementale et doit être améliorée</w:t>
      </w:r>
      <w:r w:rsidR="00152828">
        <w:t>.</w:t>
      </w:r>
    </w:p>
    <w:p w14:paraId="77533DCB" w14:textId="6A9A74C0" w:rsidR="0059284E" w:rsidRDefault="0059284E" w:rsidP="00506FDE">
      <w:pPr>
        <w:jc w:val="both"/>
      </w:pPr>
      <w:r>
        <w:t xml:space="preserve">Cependant, </w:t>
      </w:r>
      <w:r w:rsidR="005E3996">
        <w:t>nous</w:t>
      </w:r>
      <w:r>
        <w:t xml:space="preserve"> a</w:t>
      </w:r>
      <w:r w:rsidR="005E3996">
        <w:t>vons</w:t>
      </w:r>
      <w:r>
        <w:t xml:space="preserve"> pu remarquer que le modèle performe mieux lorsque les images contiennent certains types de bruits tel que le bruit de poisson, plutôt que lorsqu’il contient du bruit gaussien ou du bruit ‘sel et poivre’. Ces résultats s’expliquent par le fait que l’ajout des différents bruits entraîne parfois un altération profonde des valeurs des pixels des images. </w:t>
      </w:r>
    </w:p>
    <w:p w14:paraId="256C20DC" w14:textId="341763FE" w:rsidR="00B808E9" w:rsidRDefault="003B49FA" w:rsidP="005E3996">
      <w:pPr>
        <w:jc w:val="both"/>
      </w:pPr>
      <w:r>
        <w:t xml:space="preserve">Les travaux réalisés dans ce document n’incluent pas un </w:t>
      </w:r>
      <w:r w:rsidR="004E7C62">
        <w:t>bruit observé aujourd’hui dans la plupart des photos prises en mode portrait</w:t>
      </w:r>
      <w:r w:rsidR="002371B5">
        <w:t xml:space="preserve"> par nos appareils :</w:t>
      </w:r>
      <w:r w:rsidR="0059284E">
        <w:t xml:space="preserve"> le floutage des images</w:t>
      </w:r>
      <w:r w:rsidR="002371B5">
        <w:t>. Nous avons également délaissé</w:t>
      </w:r>
      <w:r w:rsidR="0059284E">
        <w:t xml:space="preserve"> les filtres ou effets que l’o</w:t>
      </w:r>
      <w:r w:rsidR="0044363F">
        <w:t>n</w:t>
      </w:r>
      <w:r w:rsidR="0059284E">
        <w:t xml:space="preserve"> retrouve aujourd’hui dans diverses appareils photos numériques, et même les caricatures. Ces différentes modifications induites par l’homme</w:t>
      </w:r>
      <w:r w:rsidR="002371B5">
        <w:t xml:space="preserve"> </w:t>
      </w:r>
      <w:r w:rsidR="00D55A62">
        <w:t xml:space="preserve">sont jugées peu pertinentes pour la problématique car l’on </w:t>
      </w:r>
      <w:r w:rsidR="00406D93">
        <w:t>ne réussirait pas</w:t>
      </w:r>
      <w:r w:rsidR="00D55A62">
        <w:t xml:space="preserve"> rarement la photo d’un nuage en mode portrait si l</w:t>
      </w:r>
      <w:r w:rsidR="00406D93">
        <w:t>e capteur n’a pas été configurer pour identifier la forme du nuage</w:t>
      </w:r>
      <w:r w:rsidR="0059284E">
        <w:t>.</w:t>
      </w:r>
      <w:r w:rsidR="00406D93">
        <w:t xml:space="preserve"> Il en est de même pour les filtres</w:t>
      </w:r>
      <w:r w:rsidR="00094EAD">
        <w:t xml:space="preserve"> </w:t>
      </w:r>
      <w:r w:rsidR="00AF6AFE">
        <w:t xml:space="preserve">car le but rechercher de pouvoir prédire en temps réel </w:t>
      </w:r>
      <w:r w:rsidR="00E251F9">
        <w:t xml:space="preserve">des données météorologiques, et les filtres ou autres effets de colorimétrie pourraient biaiser </w:t>
      </w:r>
      <w:r w:rsidR="00E24D0D">
        <w:t>la prédiction.</w:t>
      </w:r>
    </w:p>
    <w:p w14:paraId="6207DD09" w14:textId="77777777" w:rsidR="008A28CF" w:rsidRDefault="00E24D0D" w:rsidP="00836C59">
      <w:pPr>
        <w:pPrChange w:id="620" w:author="LUCETTE FAGNON" w:date="2021-06-02T17:19:00Z">
          <w:pPr>
            <w:pStyle w:val="Paragraphedeliste"/>
            <w:numPr>
              <w:numId w:val="22"/>
            </w:numPr>
            <w:ind w:left="360"/>
          </w:pPr>
        </w:pPrChange>
      </w:pPr>
      <w:r>
        <w:t xml:space="preserve">La </w:t>
      </w:r>
      <w:r w:rsidR="00371730">
        <w:t xml:space="preserve">deuxième approche </w:t>
      </w:r>
      <w:r>
        <w:t>à laquelle nous avions pensé</w:t>
      </w:r>
      <w:del w:id="621" w:author="LUCETTE FAGNON" w:date="2021-06-02T17:19:00Z">
        <w:r w:rsidDel="00836C59">
          <w:delText>e</w:delText>
        </w:r>
      </w:del>
      <w:r>
        <w:t xml:space="preserve"> </w:t>
      </w:r>
      <w:r w:rsidR="003A2196">
        <w:t>a été jugée impertinente et trop lourd à implémenter.</w:t>
      </w:r>
      <w:r w:rsidR="00432A52">
        <w:t xml:space="preserve"> </w:t>
      </w:r>
      <w:r w:rsidR="00432A52" w:rsidRPr="00AC4169">
        <w:t>Cette approche est fastidieuse et demande</w:t>
      </w:r>
      <w:del w:id="622" w:author="LUCETTE FAGNON" w:date="2021-06-02T17:20:00Z">
        <w:r w:rsidR="00432A52" w:rsidRPr="00AC4169" w:rsidDel="00836C59">
          <w:delText>ra</w:delText>
        </w:r>
      </w:del>
      <w:r w:rsidR="00432A52" w:rsidRPr="00AC4169">
        <w:t xml:space="preserve"> beaucoup de temps et de ressources en termes de mémoire et de puissance de calcul. Mais elle peut être très prometteuse sur le sujet</w:t>
      </w:r>
      <w:r w:rsidR="002C2F36">
        <w:t xml:space="preserve"> (nous envisageons de l’investiguer, avec les moyens associés, lors d’une deuxième phase de recherche)</w:t>
      </w:r>
      <w:r w:rsidR="00432A52" w:rsidRPr="00AC4169">
        <w:t xml:space="preserve">. </w:t>
      </w:r>
    </w:p>
    <w:p w14:paraId="466A5C98" w14:textId="07036AC4" w:rsidR="00371730" w:rsidRDefault="00432A52" w:rsidP="00836C59">
      <w:pPr>
        <w:pPrChange w:id="623" w:author="LUCETTE FAGNON" w:date="2021-06-02T17:19:00Z">
          <w:pPr>
            <w:pStyle w:val="Paragraphedeliste"/>
            <w:numPr>
              <w:numId w:val="0"/>
            </w:numPr>
            <w:ind w:left="360" w:firstLine="0"/>
          </w:pPr>
        </w:pPrChange>
      </w:pPr>
      <w:r w:rsidRPr="00AC4169">
        <w:t>La grande difficulté réside dans la détection du bruit présent sur l’image car il peut y avoir plusieurs types de bruit et un seul filtre pourrait ne pas suffire à tout retirer avant classification</w:t>
      </w:r>
      <w:r w:rsidR="00A76D9B">
        <w:t>.</w:t>
      </w:r>
      <w:r w:rsidR="008A28CF">
        <w:t xml:space="preserve"> </w:t>
      </w:r>
      <w:r w:rsidR="005F33DC">
        <w:t>De nombreuses techniques existent qujourd’hui pour améliorer la qualité v</w:t>
      </w:r>
      <w:r w:rsidR="00EB10C1">
        <w:t xml:space="preserve">isuelle d’une image et la rendre plus nette </w:t>
      </w:r>
      <w:r w:rsidR="00CA42C6">
        <w:t>mais étant donnée que nous avons déjà un réseau de neurones entraîné sur des images bruité</w:t>
      </w:r>
      <w:r w:rsidR="008B01A5">
        <w:t>e</w:t>
      </w:r>
      <w:r w:rsidR="00CA42C6">
        <w:t>s</w:t>
      </w:r>
      <w:r w:rsidR="00A56A2E">
        <w:t xml:space="preserve"> et sur des images nettes il n’est plus nécessaire d’inclure cette étape.</w:t>
      </w:r>
    </w:p>
    <w:p w14:paraId="3384D305" w14:textId="77777777" w:rsidR="00AC4169" w:rsidRDefault="00AC4169">
      <w:pPr>
        <w:jc w:val="both"/>
      </w:pPr>
    </w:p>
    <w:p w14:paraId="58DA19B1" w14:textId="6D8D6613" w:rsidR="00704437" w:rsidRDefault="00AC4169" w:rsidP="00AC4169">
      <w:pPr>
        <w:pStyle w:val="Titre3"/>
      </w:pPr>
      <w:r>
        <w:t>Perspectives</w:t>
      </w:r>
    </w:p>
    <w:bookmarkEnd w:id="544"/>
    <w:p w14:paraId="597BAF12" w14:textId="377B8D39" w:rsidR="008B01A5" w:rsidRDefault="00AC4169">
      <w:pPr>
        <w:jc w:val="both"/>
      </w:pPr>
      <w:r w:rsidRPr="00AC4169">
        <w:t xml:space="preserve">Notre système de classification de nuages permet de reconnaître les différents types de nuages sur des images nettes </w:t>
      </w:r>
      <w:r w:rsidR="005D71A3">
        <w:t xml:space="preserve">et bruitées </w:t>
      </w:r>
      <w:r w:rsidRPr="00AC4169">
        <w:t xml:space="preserve">prise depuis le sol. En plus de reconnaître les traînées de condensation, le modèle est capable de reconnaître ces nuages même sur des photos peu lumineuse, orientés dans le mauvais sens, décalés, étirés. C’est ce qui le rend </w:t>
      </w:r>
      <w:r w:rsidRPr="00AC4169">
        <w:lastRenderedPageBreak/>
        <w:t xml:space="preserve">performant et robuste. Cependant, il </w:t>
      </w:r>
      <w:del w:id="624" w:author="LUCETTE FAGNON" w:date="2021-06-02T17:20:00Z">
        <w:r w:rsidRPr="00AC4169" w:rsidDel="00836C59">
          <w:delText xml:space="preserve">sera </w:delText>
        </w:r>
      </w:del>
      <w:ins w:id="625" w:author="LUCETTE FAGNON" w:date="2021-06-02T17:20:00Z">
        <w:r w:rsidR="00836C59">
          <w:t>est</w:t>
        </w:r>
        <w:r w:rsidR="00836C59" w:rsidRPr="00AC4169">
          <w:t xml:space="preserve"> </w:t>
        </w:r>
      </w:ins>
      <w:r w:rsidRPr="00AC4169">
        <w:t xml:space="preserve">difficilement généralisable car nous ne disposions que de très peu de données. Aussi, il nous a fallu plusieurs </w:t>
      </w:r>
      <w:r w:rsidR="00432A52">
        <w:t>mois</w:t>
      </w:r>
      <w:r w:rsidRPr="00AC4169">
        <w:t xml:space="preserve"> pour obtenir les performances actuelles. </w:t>
      </w:r>
      <w:del w:id="626" w:author="LUCETTE FAGNON" w:date="2021-06-02T17:21:00Z">
        <w:r w:rsidRPr="00AC4169" w:rsidDel="00836C59">
          <w:delText xml:space="preserve">Et pourtant, il n’arrive pas à performer correctement sur un jeu de données bruitées. </w:delText>
        </w:r>
      </w:del>
    </w:p>
    <w:p w14:paraId="1B8E9AFE" w14:textId="19E58605" w:rsidR="008B01A5" w:rsidRDefault="00AC4169">
      <w:pPr>
        <w:jc w:val="both"/>
      </w:pPr>
      <w:r w:rsidRPr="00AC4169">
        <w:t xml:space="preserve">Faute de </w:t>
      </w:r>
      <w:del w:id="627" w:author="LUCETTE FAGNON" w:date="2021-06-02T17:21:00Z">
        <w:r w:rsidRPr="00AC4169" w:rsidDel="00836C59">
          <w:delText xml:space="preserve">temps et de </w:delText>
        </w:r>
      </w:del>
      <w:r w:rsidRPr="00AC4169">
        <w:t xml:space="preserve">ressources, nous n’avons pas pu essayer de construire un réseau plus profond, c’est-à-dire avec plus de couches, ou encore avec des couches plus profondes. Aussi, le défaut de matériel tel que le manque de mémoire, et la non-persistance de l’environnement de développement (noyau qui </w:t>
      </w:r>
      <w:r w:rsidR="008B01A5">
        <w:t>peut « </w:t>
      </w:r>
      <w:r w:rsidRPr="00AC4169">
        <w:t>plante</w:t>
      </w:r>
      <w:r w:rsidR="008B01A5">
        <w:t>r »</w:t>
      </w:r>
      <w:r w:rsidRPr="00AC4169">
        <w:t>, perte des données et des travaux</w:t>
      </w:r>
      <w:r w:rsidR="008A28CF">
        <w:t>…</w:t>
      </w:r>
      <w:r w:rsidRPr="00AC4169">
        <w:t xml:space="preserve">) ne nous ont pas permis d’aller plus loin dans ce projet. </w:t>
      </w:r>
    </w:p>
    <w:p w14:paraId="1956DB41" w14:textId="795E1158" w:rsidR="008B01A5" w:rsidRDefault="008B01A5">
      <w:pPr>
        <w:jc w:val="both"/>
      </w:pPr>
      <w:r w:rsidRPr="00AC4169">
        <w:t xml:space="preserve">Aussi, afin d’avoir un jeu de données </w:t>
      </w:r>
      <w:r>
        <w:t xml:space="preserve">initial beaucoup </w:t>
      </w:r>
      <w:r w:rsidRPr="00AC4169">
        <w:t xml:space="preserve">plus conséquent, il </w:t>
      </w:r>
      <w:r>
        <w:t xml:space="preserve">eut </w:t>
      </w:r>
      <w:r w:rsidRPr="00AC4169">
        <w:t xml:space="preserve">fallu collecter nous-mêmes les données et les labelliser, ce qui </w:t>
      </w:r>
      <w:r>
        <w:t xml:space="preserve">aurait </w:t>
      </w:r>
      <w:r w:rsidRPr="00AC4169">
        <w:t>demand</w:t>
      </w:r>
      <w:r>
        <w:t>é</w:t>
      </w:r>
      <w:r w:rsidRPr="00AC4169">
        <w:t xml:space="preserve"> beaucoup plus de temps</w:t>
      </w:r>
      <w:r>
        <w:t xml:space="preserve"> et n’a pu être réalisé lors de cette première phase de recherche</w:t>
      </w:r>
      <w:r w:rsidRPr="00AC4169">
        <w:t>.</w:t>
      </w:r>
    </w:p>
    <w:p w14:paraId="7DEEB6F5" w14:textId="6F0FC04D" w:rsidR="00AC4169" w:rsidRPr="00AC4169" w:rsidRDefault="00AC4169" w:rsidP="00496155">
      <w:pPr>
        <w:pStyle w:val="Paragraphedeliste"/>
        <w:numPr>
          <w:ilvl w:val="0"/>
          <w:numId w:val="23"/>
        </w:numPr>
      </w:pPr>
      <w:bookmarkStart w:id="628" w:name="_GoBack"/>
      <w:r w:rsidRPr="00AC4169">
        <w:t xml:space="preserve">Il est </w:t>
      </w:r>
      <w:r w:rsidR="008B01A5">
        <w:t xml:space="preserve">donc </w:t>
      </w:r>
      <w:r w:rsidRPr="00AC4169">
        <w:t xml:space="preserve">envisagé, avec les ressources adéquates, </w:t>
      </w:r>
      <w:r w:rsidR="008B01A5">
        <w:t xml:space="preserve">de nous engager sur une nouvelle phase de notre recherche : INSA II, et de </w:t>
      </w:r>
      <w:r w:rsidR="00534B8A">
        <w:t>prolonger</w:t>
      </w:r>
      <w:r w:rsidR="008B01A5">
        <w:t xml:space="preserve"> nos travaux en nous appuyant sur </w:t>
      </w:r>
      <w:r w:rsidRPr="00AC4169">
        <w:t xml:space="preserve">une architecture de réseau de neurones plus profonde </w:t>
      </w:r>
      <w:r w:rsidR="008B01A5">
        <w:t xml:space="preserve">et un panel de type d’images élargi afin d’en tirer </w:t>
      </w:r>
      <w:r w:rsidRPr="00AC4169">
        <w:t>de meilleures performances</w:t>
      </w:r>
      <w:r w:rsidR="008B01A5">
        <w:t xml:space="preserve"> que celles que nous avons pu observer et restituer lors de cette première phase de recherche</w:t>
      </w:r>
      <w:r w:rsidR="00534B8A">
        <w:t xml:space="preserve"> INSA</w:t>
      </w:r>
      <w:r w:rsidRPr="00AC4169">
        <w:t>.</w:t>
      </w:r>
    </w:p>
    <w:p w14:paraId="536FA0B7" w14:textId="1F5FE87E" w:rsidR="00BE79E4" w:rsidRDefault="00BE79E4" w:rsidP="00506FDE">
      <w:pPr>
        <w:jc w:val="both"/>
        <w:rPr>
          <w:smallCaps/>
          <w:sz w:val="28"/>
          <w:szCs w:val="28"/>
        </w:rPr>
      </w:pPr>
      <w:bookmarkStart w:id="629" w:name="_Toc519607552"/>
      <w:bookmarkEnd w:id="628"/>
    </w:p>
    <w:p w14:paraId="4ED7AC0F" w14:textId="648EC02E" w:rsidR="00642112" w:rsidRPr="003148AC" w:rsidRDefault="00642112" w:rsidP="00BE79E4">
      <w:pPr>
        <w:pStyle w:val="Titre2"/>
      </w:pPr>
      <w:r w:rsidRPr="003148AC">
        <w:t>Ressources humaines</w:t>
      </w:r>
      <w:bookmarkEnd w:id="629"/>
    </w:p>
    <w:p w14:paraId="32EB01C0" w14:textId="77777777" w:rsidR="00F404A0" w:rsidRPr="003148AC" w:rsidRDefault="00F404A0" w:rsidP="00242EF5">
      <w:pPr>
        <w:jc w:val="both"/>
        <w:rPr>
          <w:rFonts w:asciiTheme="minorHAnsi" w:hAnsiTheme="minorHAnsi" w:cstheme="minorHAnsi"/>
        </w:rPr>
      </w:pPr>
    </w:p>
    <w:p w14:paraId="7393ED69" w14:textId="7E8BCE70" w:rsidR="00242EF5" w:rsidRPr="003148AC" w:rsidRDefault="00242EF5" w:rsidP="007722AE">
      <w:pPr>
        <w:pStyle w:val="Paragraphedeliste"/>
        <w:rPr>
          <w:rFonts w:asciiTheme="minorHAnsi" w:hAnsiTheme="minorHAnsi" w:cstheme="minorHAnsi"/>
        </w:rPr>
      </w:pPr>
      <w:r w:rsidRPr="003148AC">
        <w:rPr>
          <w:rFonts w:asciiTheme="minorHAnsi" w:hAnsiTheme="minorHAnsi" w:cstheme="minorHAnsi"/>
        </w:rPr>
        <w:t xml:space="preserve">Indiquer le personnel engagé dans l'opération </w:t>
      </w:r>
    </w:p>
    <w:p w14:paraId="547BAC14" w14:textId="77777777" w:rsidR="007722AE" w:rsidRPr="003148AC" w:rsidRDefault="007722AE" w:rsidP="007722AE">
      <w:pPr>
        <w:pStyle w:val="Paragraphedeliste"/>
        <w:numPr>
          <w:ilvl w:val="0"/>
          <w:numId w:val="0"/>
        </w:numPr>
        <w:ind w:left="720"/>
        <w:rPr>
          <w:rFonts w:asciiTheme="minorHAnsi" w:hAnsiTheme="minorHAnsi"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1985"/>
        <w:gridCol w:w="3118"/>
        <w:gridCol w:w="1559"/>
      </w:tblGrid>
      <w:tr w:rsidR="003B58C1" w:rsidRPr="003148AC" w14:paraId="36FDC001" w14:textId="77777777" w:rsidTr="00BE79E4">
        <w:trPr>
          <w:jc w:val="center"/>
        </w:trPr>
        <w:tc>
          <w:tcPr>
            <w:tcW w:w="1951" w:type="dxa"/>
            <w:shd w:val="clear" w:color="auto" w:fill="D7B5FD"/>
            <w:vAlign w:val="center"/>
          </w:tcPr>
          <w:p w14:paraId="1FCE5CC6" w14:textId="77777777" w:rsidR="003B58C1" w:rsidRPr="003148AC" w:rsidRDefault="003B58C1" w:rsidP="00F1168B">
            <w:pPr>
              <w:jc w:val="center"/>
              <w:rPr>
                <w:rFonts w:asciiTheme="minorHAnsi" w:hAnsiTheme="minorHAnsi" w:cstheme="minorHAnsi"/>
              </w:rPr>
            </w:pPr>
            <w:r w:rsidRPr="003148AC">
              <w:rPr>
                <w:rFonts w:asciiTheme="minorHAnsi" w:hAnsiTheme="minorHAnsi" w:cstheme="minorHAnsi"/>
              </w:rPr>
              <w:t>NOM Prénom</w:t>
            </w:r>
          </w:p>
        </w:tc>
        <w:tc>
          <w:tcPr>
            <w:tcW w:w="1985" w:type="dxa"/>
            <w:shd w:val="clear" w:color="auto" w:fill="D7B5FD"/>
            <w:vAlign w:val="center"/>
          </w:tcPr>
          <w:p w14:paraId="4AC9D585" w14:textId="77777777" w:rsidR="003B58C1" w:rsidRPr="003148AC" w:rsidRDefault="003B58C1" w:rsidP="00F1168B">
            <w:pPr>
              <w:jc w:val="center"/>
              <w:rPr>
                <w:rFonts w:asciiTheme="minorHAnsi" w:hAnsiTheme="minorHAnsi" w:cstheme="minorHAnsi"/>
              </w:rPr>
            </w:pPr>
            <w:r w:rsidRPr="003148AC">
              <w:rPr>
                <w:rFonts w:asciiTheme="minorHAnsi" w:hAnsiTheme="minorHAnsi" w:cstheme="minorHAnsi"/>
              </w:rPr>
              <w:t>Poste occupé – fonction</w:t>
            </w:r>
          </w:p>
        </w:tc>
        <w:tc>
          <w:tcPr>
            <w:tcW w:w="3118" w:type="dxa"/>
            <w:shd w:val="clear" w:color="auto" w:fill="D7B5FD"/>
            <w:vAlign w:val="center"/>
          </w:tcPr>
          <w:p w14:paraId="3C1134FF" w14:textId="77777777" w:rsidR="003B58C1" w:rsidRPr="003148AC" w:rsidRDefault="003B58C1" w:rsidP="00F1168B">
            <w:pPr>
              <w:jc w:val="center"/>
              <w:rPr>
                <w:rFonts w:asciiTheme="minorHAnsi" w:hAnsiTheme="minorHAnsi" w:cstheme="minorHAnsi"/>
              </w:rPr>
            </w:pPr>
            <w:r w:rsidRPr="003148AC">
              <w:rPr>
                <w:rFonts w:asciiTheme="minorHAnsi" w:hAnsiTheme="minorHAnsi" w:cstheme="minorHAnsi"/>
              </w:rPr>
              <w:t>Diplôme</w:t>
            </w:r>
          </w:p>
        </w:tc>
        <w:tc>
          <w:tcPr>
            <w:tcW w:w="1559" w:type="dxa"/>
            <w:shd w:val="clear" w:color="auto" w:fill="D7B5FD"/>
            <w:vAlign w:val="center"/>
          </w:tcPr>
          <w:p w14:paraId="7B2AE0C4" w14:textId="16272EB2" w:rsidR="003B58C1" w:rsidRPr="003148AC" w:rsidRDefault="003B58C1" w:rsidP="00F1168B">
            <w:pPr>
              <w:jc w:val="center"/>
              <w:rPr>
                <w:rFonts w:asciiTheme="minorHAnsi" w:hAnsiTheme="minorHAnsi" w:cstheme="minorHAnsi"/>
              </w:rPr>
            </w:pPr>
            <w:r w:rsidRPr="003148AC">
              <w:rPr>
                <w:rFonts w:asciiTheme="minorHAnsi" w:hAnsiTheme="minorHAnsi" w:cstheme="minorHAnsi"/>
              </w:rPr>
              <w:t xml:space="preserve">Temps R&amp;D </w:t>
            </w:r>
          </w:p>
        </w:tc>
      </w:tr>
      <w:tr w:rsidR="003B58C1" w:rsidRPr="003148AC" w14:paraId="695976E7" w14:textId="77777777" w:rsidTr="003B58C1">
        <w:trPr>
          <w:jc w:val="center"/>
        </w:trPr>
        <w:tc>
          <w:tcPr>
            <w:tcW w:w="1951" w:type="dxa"/>
            <w:shd w:val="clear" w:color="auto" w:fill="auto"/>
          </w:tcPr>
          <w:p w14:paraId="3FBBC97E" w14:textId="77777777" w:rsidR="003B58C1" w:rsidRPr="003148AC" w:rsidRDefault="003B58C1" w:rsidP="00F1168B">
            <w:pPr>
              <w:rPr>
                <w:rFonts w:asciiTheme="minorHAnsi" w:hAnsiTheme="minorHAnsi" w:cstheme="minorHAnsi"/>
              </w:rPr>
            </w:pPr>
          </w:p>
        </w:tc>
        <w:tc>
          <w:tcPr>
            <w:tcW w:w="1985" w:type="dxa"/>
            <w:shd w:val="clear" w:color="auto" w:fill="auto"/>
          </w:tcPr>
          <w:p w14:paraId="222DCC87" w14:textId="77777777" w:rsidR="003B58C1" w:rsidRPr="003148AC" w:rsidRDefault="003B58C1" w:rsidP="00F1168B">
            <w:pPr>
              <w:rPr>
                <w:rFonts w:asciiTheme="minorHAnsi" w:hAnsiTheme="minorHAnsi" w:cstheme="minorHAnsi"/>
              </w:rPr>
            </w:pPr>
          </w:p>
        </w:tc>
        <w:tc>
          <w:tcPr>
            <w:tcW w:w="3118" w:type="dxa"/>
            <w:shd w:val="clear" w:color="auto" w:fill="auto"/>
          </w:tcPr>
          <w:p w14:paraId="520C2425" w14:textId="77777777" w:rsidR="003B58C1" w:rsidRPr="003148AC" w:rsidRDefault="003B58C1" w:rsidP="00F1168B">
            <w:pPr>
              <w:rPr>
                <w:rFonts w:asciiTheme="minorHAnsi" w:hAnsiTheme="minorHAnsi" w:cstheme="minorHAnsi"/>
              </w:rPr>
            </w:pPr>
          </w:p>
        </w:tc>
        <w:tc>
          <w:tcPr>
            <w:tcW w:w="1559" w:type="dxa"/>
            <w:shd w:val="clear" w:color="auto" w:fill="auto"/>
          </w:tcPr>
          <w:p w14:paraId="36D375C2" w14:textId="77777777" w:rsidR="003B58C1" w:rsidRPr="003148AC" w:rsidRDefault="003B58C1" w:rsidP="00F1168B">
            <w:pPr>
              <w:rPr>
                <w:rFonts w:asciiTheme="minorHAnsi" w:hAnsiTheme="minorHAnsi" w:cstheme="minorHAnsi"/>
              </w:rPr>
            </w:pPr>
          </w:p>
        </w:tc>
      </w:tr>
      <w:tr w:rsidR="003B58C1" w:rsidRPr="003148AC" w14:paraId="229D1905" w14:textId="77777777" w:rsidTr="003B58C1">
        <w:trPr>
          <w:jc w:val="center"/>
        </w:trPr>
        <w:tc>
          <w:tcPr>
            <w:tcW w:w="1951" w:type="dxa"/>
            <w:shd w:val="clear" w:color="auto" w:fill="auto"/>
          </w:tcPr>
          <w:p w14:paraId="28337D8C" w14:textId="77777777" w:rsidR="003B58C1" w:rsidRPr="003148AC" w:rsidRDefault="003B58C1" w:rsidP="00F1168B">
            <w:pPr>
              <w:rPr>
                <w:rFonts w:asciiTheme="minorHAnsi" w:hAnsiTheme="minorHAnsi" w:cstheme="minorHAnsi"/>
              </w:rPr>
            </w:pPr>
          </w:p>
        </w:tc>
        <w:tc>
          <w:tcPr>
            <w:tcW w:w="1985" w:type="dxa"/>
            <w:shd w:val="clear" w:color="auto" w:fill="auto"/>
          </w:tcPr>
          <w:p w14:paraId="5A64207A" w14:textId="77777777" w:rsidR="003B58C1" w:rsidRPr="003148AC" w:rsidRDefault="003B58C1" w:rsidP="00F1168B">
            <w:pPr>
              <w:rPr>
                <w:rFonts w:asciiTheme="minorHAnsi" w:hAnsiTheme="minorHAnsi" w:cstheme="minorHAnsi"/>
              </w:rPr>
            </w:pPr>
          </w:p>
        </w:tc>
        <w:tc>
          <w:tcPr>
            <w:tcW w:w="3118" w:type="dxa"/>
            <w:shd w:val="clear" w:color="auto" w:fill="auto"/>
          </w:tcPr>
          <w:p w14:paraId="4E3EC023" w14:textId="77777777" w:rsidR="003B58C1" w:rsidRPr="003148AC" w:rsidRDefault="003B58C1" w:rsidP="00F1168B">
            <w:pPr>
              <w:rPr>
                <w:rFonts w:asciiTheme="minorHAnsi" w:hAnsiTheme="minorHAnsi" w:cstheme="minorHAnsi"/>
              </w:rPr>
            </w:pPr>
          </w:p>
        </w:tc>
        <w:tc>
          <w:tcPr>
            <w:tcW w:w="1559" w:type="dxa"/>
            <w:shd w:val="clear" w:color="auto" w:fill="auto"/>
          </w:tcPr>
          <w:p w14:paraId="585DD40F" w14:textId="77777777" w:rsidR="003B58C1" w:rsidRPr="003148AC" w:rsidRDefault="003B58C1" w:rsidP="00F1168B">
            <w:pPr>
              <w:rPr>
                <w:rFonts w:asciiTheme="minorHAnsi" w:hAnsiTheme="minorHAnsi" w:cstheme="minorHAnsi"/>
              </w:rPr>
            </w:pPr>
          </w:p>
        </w:tc>
      </w:tr>
      <w:tr w:rsidR="003B58C1" w:rsidRPr="003148AC" w14:paraId="5DD984D8" w14:textId="77777777" w:rsidTr="003B58C1">
        <w:trPr>
          <w:jc w:val="center"/>
        </w:trPr>
        <w:tc>
          <w:tcPr>
            <w:tcW w:w="1951" w:type="dxa"/>
            <w:shd w:val="clear" w:color="auto" w:fill="auto"/>
          </w:tcPr>
          <w:p w14:paraId="7FD598EC" w14:textId="77777777" w:rsidR="003B58C1" w:rsidRPr="003148AC" w:rsidRDefault="003B58C1" w:rsidP="00F1168B">
            <w:pPr>
              <w:rPr>
                <w:rFonts w:asciiTheme="minorHAnsi" w:hAnsiTheme="minorHAnsi" w:cstheme="minorHAnsi"/>
              </w:rPr>
            </w:pPr>
          </w:p>
        </w:tc>
        <w:tc>
          <w:tcPr>
            <w:tcW w:w="1985" w:type="dxa"/>
            <w:shd w:val="clear" w:color="auto" w:fill="auto"/>
          </w:tcPr>
          <w:p w14:paraId="40589A35" w14:textId="77777777" w:rsidR="003B58C1" w:rsidRPr="003148AC" w:rsidRDefault="003B58C1" w:rsidP="00F1168B">
            <w:pPr>
              <w:rPr>
                <w:rFonts w:asciiTheme="minorHAnsi" w:hAnsiTheme="minorHAnsi" w:cstheme="minorHAnsi"/>
              </w:rPr>
            </w:pPr>
          </w:p>
        </w:tc>
        <w:tc>
          <w:tcPr>
            <w:tcW w:w="3118" w:type="dxa"/>
            <w:shd w:val="clear" w:color="auto" w:fill="auto"/>
          </w:tcPr>
          <w:p w14:paraId="2220C27D" w14:textId="77777777" w:rsidR="003B58C1" w:rsidRPr="003148AC" w:rsidRDefault="003B58C1" w:rsidP="00F1168B">
            <w:pPr>
              <w:rPr>
                <w:rFonts w:asciiTheme="minorHAnsi" w:hAnsiTheme="minorHAnsi" w:cstheme="minorHAnsi"/>
              </w:rPr>
            </w:pPr>
          </w:p>
        </w:tc>
        <w:tc>
          <w:tcPr>
            <w:tcW w:w="1559" w:type="dxa"/>
            <w:shd w:val="clear" w:color="auto" w:fill="auto"/>
          </w:tcPr>
          <w:p w14:paraId="5DD20A14" w14:textId="77777777" w:rsidR="003B58C1" w:rsidRPr="003148AC" w:rsidRDefault="003B58C1" w:rsidP="00F1168B">
            <w:pPr>
              <w:rPr>
                <w:rFonts w:asciiTheme="minorHAnsi" w:hAnsiTheme="minorHAnsi" w:cstheme="minorHAnsi"/>
              </w:rPr>
            </w:pPr>
          </w:p>
        </w:tc>
      </w:tr>
      <w:tr w:rsidR="003B58C1" w:rsidRPr="003148AC" w14:paraId="2FAC04AD" w14:textId="77777777" w:rsidTr="003B58C1">
        <w:trPr>
          <w:jc w:val="center"/>
        </w:trPr>
        <w:tc>
          <w:tcPr>
            <w:tcW w:w="1951" w:type="dxa"/>
            <w:shd w:val="clear" w:color="auto" w:fill="auto"/>
          </w:tcPr>
          <w:p w14:paraId="7CCA3BAA" w14:textId="77777777" w:rsidR="003B58C1" w:rsidRPr="003148AC" w:rsidRDefault="003B58C1" w:rsidP="00F1168B">
            <w:pPr>
              <w:rPr>
                <w:rFonts w:asciiTheme="minorHAnsi" w:hAnsiTheme="minorHAnsi" w:cstheme="minorHAnsi"/>
              </w:rPr>
            </w:pPr>
          </w:p>
        </w:tc>
        <w:tc>
          <w:tcPr>
            <w:tcW w:w="1985" w:type="dxa"/>
            <w:shd w:val="clear" w:color="auto" w:fill="auto"/>
          </w:tcPr>
          <w:p w14:paraId="755FE9DB" w14:textId="77777777" w:rsidR="003B58C1" w:rsidRPr="003148AC" w:rsidRDefault="003B58C1" w:rsidP="00F1168B">
            <w:pPr>
              <w:rPr>
                <w:rFonts w:asciiTheme="minorHAnsi" w:hAnsiTheme="minorHAnsi" w:cstheme="minorHAnsi"/>
              </w:rPr>
            </w:pPr>
          </w:p>
        </w:tc>
        <w:tc>
          <w:tcPr>
            <w:tcW w:w="3118" w:type="dxa"/>
            <w:shd w:val="clear" w:color="auto" w:fill="auto"/>
          </w:tcPr>
          <w:p w14:paraId="7B9B758F" w14:textId="77777777" w:rsidR="003B58C1" w:rsidRPr="003148AC" w:rsidRDefault="003B58C1" w:rsidP="00F1168B">
            <w:pPr>
              <w:rPr>
                <w:rFonts w:asciiTheme="minorHAnsi" w:hAnsiTheme="minorHAnsi" w:cstheme="minorHAnsi"/>
              </w:rPr>
            </w:pPr>
          </w:p>
        </w:tc>
        <w:tc>
          <w:tcPr>
            <w:tcW w:w="1559" w:type="dxa"/>
            <w:shd w:val="clear" w:color="auto" w:fill="auto"/>
          </w:tcPr>
          <w:p w14:paraId="15F9EAA9" w14:textId="77777777" w:rsidR="003B58C1" w:rsidRPr="003148AC" w:rsidRDefault="003B58C1" w:rsidP="00F1168B">
            <w:pPr>
              <w:rPr>
                <w:rFonts w:asciiTheme="minorHAnsi" w:hAnsiTheme="minorHAnsi" w:cstheme="minorHAnsi"/>
              </w:rPr>
            </w:pPr>
          </w:p>
        </w:tc>
      </w:tr>
      <w:tr w:rsidR="003B58C1" w:rsidRPr="003148AC" w14:paraId="149DB696" w14:textId="77777777" w:rsidTr="003B58C1">
        <w:trPr>
          <w:jc w:val="center"/>
        </w:trPr>
        <w:tc>
          <w:tcPr>
            <w:tcW w:w="1951" w:type="dxa"/>
            <w:shd w:val="clear" w:color="auto" w:fill="auto"/>
          </w:tcPr>
          <w:p w14:paraId="753C2BEC" w14:textId="77777777" w:rsidR="003B58C1" w:rsidRPr="003148AC" w:rsidRDefault="003B58C1" w:rsidP="00F1168B">
            <w:pPr>
              <w:rPr>
                <w:rFonts w:asciiTheme="minorHAnsi" w:hAnsiTheme="minorHAnsi" w:cstheme="minorHAnsi"/>
              </w:rPr>
            </w:pPr>
          </w:p>
        </w:tc>
        <w:tc>
          <w:tcPr>
            <w:tcW w:w="1985" w:type="dxa"/>
            <w:shd w:val="clear" w:color="auto" w:fill="auto"/>
          </w:tcPr>
          <w:p w14:paraId="206DFD17" w14:textId="77777777" w:rsidR="003B58C1" w:rsidRPr="003148AC" w:rsidRDefault="003B58C1" w:rsidP="00F1168B">
            <w:pPr>
              <w:rPr>
                <w:rFonts w:asciiTheme="minorHAnsi" w:hAnsiTheme="minorHAnsi" w:cstheme="minorHAnsi"/>
              </w:rPr>
            </w:pPr>
          </w:p>
        </w:tc>
        <w:tc>
          <w:tcPr>
            <w:tcW w:w="3118" w:type="dxa"/>
            <w:shd w:val="clear" w:color="auto" w:fill="auto"/>
          </w:tcPr>
          <w:p w14:paraId="369314AD" w14:textId="77777777" w:rsidR="003B58C1" w:rsidRPr="003148AC" w:rsidRDefault="003B58C1" w:rsidP="00F1168B">
            <w:pPr>
              <w:rPr>
                <w:rFonts w:asciiTheme="minorHAnsi" w:hAnsiTheme="minorHAnsi" w:cstheme="minorHAnsi"/>
              </w:rPr>
            </w:pPr>
          </w:p>
        </w:tc>
        <w:tc>
          <w:tcPr>
            <w:tcW w:w="1559" w:type="dxa"/>
            <w:shd w:val="clear" w:color="auto" w:fill="auto"/>
          </w:tcPr>
          <w:p w14:paraId="438D08F7" w14:textId="77777777" w:rsidR="003B58C1" w:rsidRPr="003148AC" w:rsidRDefault="003B58C1" w:rsidP="00F1168B">
            <w:pPr>
              <w:rPr>
                <w:rFonts w:asciiTheme="minorHAnsi" w:hAnsiTheme="minorHAnsi" w:cstheme="minorHAnsi"/>
              </w:rPr>
            </w:pPr>
          </w:p>
        </w:tc>
      </w:tr>
      <w:tr w:rsidR="003B58C1" w:rsidRPr="003148AC" w14:paraId="1D940C08" w14:textId="77777777" w:rsidTr="003B58C1">
        <w:trPr>
          <w:jc w:val="center"/>
        </w:trPr>
        <w:tc>
          <w:tcPr>
            <w:tcW w:w="1951" w:type="dxa"/>
            <w:shd w:val="clear" w:color="auto" w:fill="auto"/>
          </w:tcPr>
          <w:p w14:paraId="01725D95" w14:textId="77777777" w:rsidR="003B58C1" w:rsidRPr="003148AC" w:rsidRDefault="003B58C1" w:rsidP="00F1168B">
            <w:pPr>
              <w:rPr>
                <w:rFonts w:asciiTheme="minorHAnsi" w:hAnsiTheme="minorHAnsi" w:cstheme="minorHAnsi"/>
              </w:rPr>
            </w:pPr>
          </w:p>
        </w:tc>
        <w:tc>
          <w:tcPr>
            <w:tcW w:w="1985" w:type="dxa"/>
            <w:shd w:val="clear" w:color="auto" w:fill="auto"/>
          </w:tcPr>
          <w:p w14:paraId="1B7CBC60" w14:textId="77777777" w:rsidR="003B58C1" w:rsidRPr="003148AC" w:rsidRDefault="003B58C1" w:rsidP="00F1168B">
            <w:pPr>
              <w:rPr>
                <w:rFonts w:asciiTheme="minorHAnsi" w:hAnsiTheme="minorHAnsi" w:cstheme="minorHAnsi"/>
              </w:rPr>
            </w:pPr>
          </w:p>
        </w:tc>
        <w:tc>
          <w:tcPr>
            <w:tcW w:w="3118" w:type="dxa"/>
            <w:shd w:val="clear" w:color="auto" w:fill="auto"/>
          </w:tcPr>
          <w:p w14:paraId="1B537EE7" w14:textId="77777777" w:rsidR="003B58C1" w:rsidRPr="003148AC" w:rsidRDefault="003B58C1" w:rsidP="00F1168B">
            <w:pPr>
              <w:rPr>
                <w:rFonts w:asciiTheme="minorHAnsi" w:hAnsiTheme="minorHAnsi" w:cstheme="minorHAnsi"/>
              </w:rPr>
            </w:pPr>
          </w:p>
        </w:tc>
        <w:tc>
          <w:tcPr>
            <w:tcW w:w="1559" w:type="dxa"/>
            <w:shd w:val="clear" w:color="auto" w:fill="auto"/>
          </w:tcPr>
          <w:p w14:paraId="6D382298" w14:textId="77777777" w:rsidR="003B58C1" w:rsidRPr="003148AC" w:rsidRDefault="003B58C1" w:rsidP="00F1168B">
            <w:pPr>
              <w:rPr>
                <w:rFonts w:asciiTheme="minorHAnsi" w:hAnsiTheme="minorHAnsi" w:cstheme="minorHAnsi"/>
              </w:rPr>
            </w:pPr>
          </w:p>
        </w:tc>
      </w:tr>
      <w:tr w:rsidR="003B58C1" w:rsidRPr="003148AC" w14:paraId="70B9E3C1" w14:textId="77777777" w:rsidTr="003B58C1">
        <w:trPr>
          <w:jc w:val="center"/>
        </w:trPr>
        <w:tc>
          <w:tcPr>
            <w:tcW w:w="1951" w:type="dxa"/>
            <w:shd w:val="clear" w:color="auto" w:fill="auto"/>
          </w:tcPr>
          <w:p w14:paraId="539E52DE" w14:textId="77777777" w:rsidR="003B58C1" w:rsidRPr="003148AC" w:rsidRDefault="003B58C1" w:rsidP="00F1168B">
            <w:pPr>
              <w:rPr>
                <w:rFonts w:asciiTheme="minorHAnsi" w:hAnsiTheme="minorHAnsi" w:cstheme="minorHAnsi"/>
              </w:rPr>
            </w:pPr>
          </w:p>
        </w:tc>
        <w:tc>
          <w:tcPr>
            <w:tcW w:w="1985" w:type="dxa"/>
            <w:shd w:val="clear" w:color="auto" w:fill="auto"/>
          </w:tcPr>
          <w:p w14:paraId="7BDDDED2" w14:textId="77777777" w:rsidR="003B58C1" w:rsidRPr="003148AC" w:rsidRDefault="003B58C1" w:rsidP="00F1168B">
            <w:pPr>
              <w:rPr>
                <w:rFonts w:asciiTheme="minorHAnsi" w:hAnsiTheme="minorHAnsi" w:cstheme="minorHAnsi"/>
              </w:rPr>
            </w:pPr>
          </w:p>
        </w:tc>
        <w:tc>
          <w:tcPr>
            <w:tcW w:w="3118" w:type="dxa"/>
            <w:shd w:val="clear" w:color="auto" w:fill="auto"/>
          </w:tcPr>
          <w:p w14:paraId="09BA05C5" w14:textId="77777777" w:rsidR="003B58C1" w:rsidRPr="003148AC" w:rsidRDefault="003B58C1" w:rsidP="00F1168B">
            <w:pPr>
              <w:rPr>
                <w:rFonts w:asciiTheme="minorHAnsi" w:hAnsiTheme="minorHAnsi" w:cstheme="minorHAnsi"/>
              </w:rPr>
            </w:pPr>
          </w:p>
        </w:tc>
        <w:tc>
          <w:tcPr>
            <w:tcW w:w="1559" w:type="dxa"/>
            <w:shd w:val="clear" w:color="auto" w:fill="auto"/>
          </w:tcPr>
          <w:p w14:paraId="407C0433" w14:textId="77777777" w:rsidR="003B58C1" w:rsidRPr="003148AC" w:rsidRDefault="003B58C1" w:rsidP="00F1168B">
            <w:pPr>
              <w:rPr>
                <w:rFonts w:asciiTheme="minorHAnsi" w:hAnsiTheme="minorHAnsi" w:cstheme="minorHAnsi"/>
              </w:rPr>
            </w:pPr>
          </w:p>
        </w:tc>
      </w:tr>
    </w:tbl>
    <w:p w14:paraId="52967F77" w14:textId="77777777" w:rsidR="003B58C1" w:rsidRPr="003148AC" w:rsidRDefault="003B58C1" w:rsidP="00BE79E4">
      <w:pPr>
        <w:rPr>
          <w:rFonts w:asciiTheme="minorHAnsi" w:hAnsiTheme="minorHAnsi" w:cstheme="minorHAnsi"/>
        </w:rPr>
      </w:pPr>
    </w:p>
    <w:sectPr w:rsidR="003B58C1" w:rsidRPr="003148AC" w:rsidSect="00B50E69">
      <w:headerReference w:type="even" r:id="rId99"/>
      <w:headerReference w:type="default" r:id="rId100"/>
      <w:footerReference w:type="even" r:id="rId101"/>
      <w:footerReference w:type="default" r:id="rId102"/>
      <w:headerReference w:type="first" r:id="rId103"/>
      <w:footerReference w:type="first" r:id="rId104"/>
      <w:pgSz w:w="11906" w:h="16838"/>
      <w:pgMar w:top="1418" w:right="1418" w:bottom="1418" w:left="1418" w:header="709" w:footer="709"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9" w:author="ALMACG\eiliesco" w:date="2020-08-26T11:09:00Z" w:initials="IE">
    <w:p w14:paraId="39E8A5FC" w14:textId="39C54AF2" w:rsidR="00811230" w:rsidRDefault="00811230">
      <w:pPr>
        <w:pStyle w:val="Commentaire"/>
      </w:pPr>
      <w:r>
        <w:rPr>
          <w:rStyle w:val="Marquedecommentaire"/>
        </w:rPr>
        <w:annotationRef/>
      </w:r>
      <w:r>
        <w:t>A choisir et a expliquer</w:t>
      </w:r>
    </w:p>
  </w:comment>
  <w:comment w:id="10" w:author="ABIDI Asma" w:date="2021-04-28T12:49:00Z" w:initials="AA">
    <w:p w14:paraId="1BB0105F" w14:textId="4C70C635" w:rsidR="00811230" w:rsidRDefault="00811230">
      <w:pPr>
        <w:pStyle w:val="Commentaire"/>
      </w:pPr>
      <w:r>
        <w:rPr>
          <w:rStyle w:val="Marquedecommentaire"/>
        </w:rPr>
        <w:annotationRef/>
      </w:r>
    </w:p>
  </w:comment>
  <w:comment w:id="31" w:author="ABIDI Asma" w:date="2021-04-28T12:52:00Z" w:initials="AA">
    <w:p w14:paraId="260CA223" w14:textId="5665D8F1" w:rsidR="00811230" w:rsidRDefault="00811230">
      <w:pPr>
        <w:pStyle w:val="Commentaire"/>
      </w:pPr>
      <w:r>
        <w:rPr>
          <w:rStyle w:val="Marquedecommentaire"/>
        </w:rPr>
        <w:annotationRef/>
      </w:r>
      <w:r>
        <w:t>Pourriez-vous citer les études sur lesquels vous vous êtes basés pour développer cette partie ?</w:t>
      </w:r>
    </w:p>
  </w:comment>
  <w:comment w:id="33" w:author="ALMACG\eiliesco" w:date="2020-08-26T11:14:00Z" w:initials="IE">
    <w:p w14:paraId="2CD71F20" w14:textId="2378FA7E" w:rsidR="00811230" w:rsidRDefault="00811230">
      <w:pPr>
        <w:pStyle w:val="Commentaire"/>
      </w:pPr>
      <w:r>
        <w:rPr>
          <w:rStyle w:val="Marquedecommentaire"/>
        </w:rPr>
        <w:annotationRef/>
      </w:r>
      <w:r>
        <w:t>Non pertinent</w:t>
      </w:r>
    </w:p>
  </w:comment>
  <w:comment w:id="34" w:author="Lucette Fagnon" w:date="2020-10-15T09:14:00Z" w:initials="FL">
    <w:p w14:paraId="0F9E94BD" w14:textId="734EA1F0" w:rsidR="00811230" w:rsidRDefault="00811230">
      <w:pPr>
        <w:pStyle w:val="Commentaire"/>
      </w:pPr>
      <w:r>
        <w:rPr>
          <w:rStyle w:val="Marquedecommentaire"/>
        </w:rPr>
        <w:annotationRef/>
      </w:r>
      <w:r>
        <w:t>Je n’ai pas voulu supprimer ce paragraphe, j’ai donc retirer ce qui me semblait surperflu pour le sujet. Si toutefois il demeure impertinent, on pourra le retirer</w:t>
      </w:r>
    </w:p>
  </w:comment>
  <w:comment w:id="35" w:author="ABIDI Asma" w:date="2021-04-28T12:39:00Z" w:initials="AA">
    <w:p w14:paraId="4DD683AB" w14:textId="07B06872" w:rsidR="00811230" w:rsidRDefault="00811230">
      <w:pPr>
        <w:pStyle w:val="Commentaire"/>
      </w:pPr>
      <w:r>
        <w:rPr>
          <w:rStyle w:val="Marquedecommentaire"/>
        </w:rPr>
        <w:annotationRef/>
      </w:r>
      <w:r>
        <w:t>Je partage l’avis d’Eddy ! ces informations ont déjà été présentées dans la section 1.1.</w:t>
      </w:r>
    </w:p>
  </w:comment>
  <w:comment w:id="36" w:author="Jacques Courbier" w:date="2021-06-02T14:27:00Z" w:initials="CJ">
    <w:p w14:paraId="7424A8E7" w14:textId="52FA7B10" w:rsidR="00811230" w:rsidRDefault="00811230">
      <w:pPr>
        <w:pStyle w:val="Commentaire"/>
      </w:pPr>
      <w:r>
        <w:t>Ok, vu avec Lucette ce paragraphe est retiré</w:t>
      </w:r>
      <w:r>
        <w:rPr>
          <w:rStyle w:val="Marquedecommentaire"/>
        </w:rPr>
        <w:annotationRef/>
      </w:r>
      <w:r>
        <w:rPr>
          <w:rStyle w:val="Marquedecommentaire"/>
        </w:rPr>
        <w:t>.</w:t>
      </w:r>
      <w:r>
        <w:t xml:space="preserve"> </w:t>
      </w:r>
    </w:p>
  </w:comment>
  <w:comment w:id="143" w:author="ALMACG\eiliesco" w:date="2020-08-26T11:20:00Z" w:initials="IE">
    <w:p w14:paraId="2A142D59" w14:textId="2021FA6F" w:rsidR="00811230" w:rsidRDefault="00811230">
      <w:pPr>
        <w:pStyle w:val="Commentaire"/>
      </w:pPr>
      <w:r>
        <w:rPr>
          <w:rStyle w:val="Marquedecommentaire"/>
        </w:rPr>
        <w:annotationRef/>
      </w:r>
      <w:r>
        <w:t>Ok bien parti. A développer. Présenter des images, présenter des résultats.</w:t>
      </w:r>
    </w:p>
  </w:comment>
  <w:comment w:id="144" w:author="Lucette Fagnon" w:date="2020-10-15T09:18:00Z" w:initials="FL">
    <w:p w14:paraId="3B39E9B5" w14:textId="2D80C167" w:rsidR="00811230" w:rsidRDefault="00811230">
      <w:pPr>
        <w:pStyle w:val="Commentaire"/>
      </w:pPr>
      <w:r>
        <w:rPr>
          <w:rStyle w:val="Marquedecommentaire"/>
        </w:rPr>
        <w:annotationRef/>
      </w:r>
      <w:r>
        <w:t>Ok</w:t>
      </w:r>
    </w:p>
  </w:comment>
  <w:comment w:id="145" w:author="Jacques Courbier" w:date="2021-03-18T15:20:00Z" w:initials="CJ">
    <w:p w14:paraId="4D44DF36" w14:textId="1E8C75CC" w:rsidR="00811230" w:rsidRDefault="00811230">
      <w:pPr>
        <w:pStyle w:val="Commentaire"/>
      </w:pPr>
      <w:r>
        <w:rPr>
          <w:rStyle w:val="Marquedecommentaire"/>
        </w:rPr>
        <w:annotationRef/>
      </w:r>
      <w:r>
        <w:t>Organisation de la partie 1.6 Travaux revue pour suivre une logique par Itération (Hypothèse/Conception-tests/Résultats observés)</w:t>
      </w:r>
    </w:p>
  </w:comment>
  <w:comment w:id="146" w:author="ABIDI Asma" w:date="2021-04-28T14:21:00Z" w:initials="AA">
    <w:p w14:paraId="65C109FD" w14:textId="3EE98AC7" w:rsidR="00811230" w:rsidRDefault="00811230">
      <w:pPr>
        <w:pStyle w:val="Commentaire"/>
      </w:pPr>
      <w:r>
        <w:rPr>
          <w:rStyle w:val="Marquedecommentaire"/>
        </w:rPr>
        <w:annotationRef/>
      </w:r>
      <w:r>
        <w:t>Essayer d’eviter le mot itération quand il s'agit de décrire les étapes du déroulement d'un projet. Il s’agit ici plutôt de la description des étapes suivies.</w:t>
      </w:r>
    </w:p>
  </w:comment>
  <w:comment w:id="147" w:author="ABIDI Asma" w:date="2021-04-28T14:50:00Z" w:initials="AA">
    <w:p w14:paraId="0FA1031A" w14:textId="3798A121" w:rsidR="00811230" w:rsidRDefault="00811230" w:rsidP="00CC73BE">
      <w:pPr>
        <w:pStyle w:val="Commentaire"/>
      </w:pPr>
      <w:r>
        <w:rPr>
          <w:rStyle w:val="Marquedecommentaire"/>
        </w:rPr>
        <w:annotationRef/>
      </w:r>
      <w:r>
        <w:t>Par ailleurs, les travaux sont supposés être déjà réalisés. Il faudrait donc conjuguer les verbes au passé</w:t>
      </w:r>
    </w:p>
    <w:p w14:paraId="5825F78E" w14:textId="2F00BC10" w:rsidR="00811230" w:rsidRDefault="00811230">
      <w:pPr>
        <w:pStyle w:val="Commentaire"/>
      </w:pPr>
    </w:p>
  </w:comment>
  <w:comment w:id="155" w:author="ABIDI Asma" w:date="2021-04-28T14:30:00Z" w:initials="AA">
    <w:p w14:paraId="4BE359F6" w14:textId="1E9E5F5E" w:rsidR="00811230" w:rsidRDefault="00811230">
      <w:pPr>
        <w:pStyle w:val="Commentaire"/>
      </w:pPr>
      <w:r>
        <w:rPr>
          <w:rStyle w:val="Marquedecommentaire"/>
        </w:rPr>
        <w:annotationRef/>
      </w:r>
      <w:r>
        <w:t>L’objectif de cette phase de travaux est de</w:t>
      </w:r>
    </w:p>
  </w:comment>
  <w:comment w:id="156" w:author="Jacques Courbier" w:date="2021-06-02T14:48:00Z" w:initials="CJ">
    <w:p w14:paraId="7770DE7A" w14:textId="64198454" w:rsidR="00811230" w:rsidRDefault="00811230">
      <w:pPr>
        <w:pStyle w:val="Commentaire"/>
      </w:pPr>
      <w:r>
        <w:rPr>
          <w:rStyle w:val="Marquedecommentaire"/>
        </w:rPr>
        <w:annotationRef/>
      </w:r>
      <w:r>
        <w:t>Vu avec Lucette : nous effectuons la modification</w:t>
      </w:r>
    </w:p>
  </w:comment>
  <w:comment w:id="190" w:author="ABIDI Asma" w:date="2021-04-28T15:06:00Z" w:initials="AA">
    <w:p w14:paraId="296B0871" w14:textId="098C6F93" w:rsidR="00811230" w:rsidRDefault="00811230">
      <w:pPr>
        <w:pStyle w:val="Commentaire"/>
      </w:pPr>
      <w:r>
        <w:rPr>
          <w:rStyle w:val="Marquedecommentaire"/>
        </w:rPr>
        <w:annotationRef/>
      </w:r>
      <w:r>
        <w:t>De la diversité des typologies</w:t>
      </w:r>
    </w:p>
  </w:comment>
  <w:comment w:id="191" w:author="Jacques Courbier" w:date="2021-06-02T14:46:00Z" w:initials="CJ">
    <w:p w14:paraId="68AC3BD2" w14:textId="36EF68F5" w:rsidR="00811230" w:rsidRDefault="00811230">
      <w:pPr>
        <w:pStyle w:val="Commentaire"/>
      </w:pPr>
      <w:r>
        <w:rPr>
          <w:rStyle w:val="Marquedecommentaire"/>
        </w:rPr>
        <w:annotationRef/>
      </w:r>
      <w:r>
        <w:t>Vu avec Lucette , nous reformulons comme proposé « de la diversité des typologies »</w:t>
      </w:r>
    </w:p>
  </w:comment>
  <w:comment w:id="212" w:author="ABIDI Asma" w:date="2021-04-28T15:08:00Z" w:initials="AA">
    <w:p w14:paraId="7F4E8C17" w14:textId="23F39E5C" w:rsidR="00811230" w:rsidRDefault="00811230">
      <w:pPr>
        <w:pStyle w:val="Commentaire"/>
      </w:pPr>
      <w:r>
        <w:rPr>
          <w:rStyle w:val="Marquedecommentaire"/>
        </w:rPr>
        <w:annotationRef/>
      </w:r>
      <w:r>
        <w:t xml:space="preserve">Il est souhaitable de conjuguer les verbes au passé </w:t>
      </w:r>
    </w:p>
  </w:comment>
  <w:comment w:id="213" w:author="Jacques Courbier" w:date="2021-06-02T14:51:00Z" w:initials="CJ">
    <w:p w14:paraId="711FD035" w14:textId="7CFA2DB9" w:rsidR="00811230" w:rsidRDefault="00811230">
      <w:pPr>
        <w:pStyle w:val="Commentaire"/>
      </w:pPr>
      <w:r>
        <w:rPr>
          <w:rStyle w:val="Marquedecommentaire"/>
        </w:rPr>
        <w:annotationRef/>
      </w:r>
      <w:r>
        <w:t>Oui, modification effectuée</w:t>
      </w:r>
    </w:p>
  </w:comment>
  <w:comment w:id="215" w:author="ABIDI Asma" w:date="2021-04-28T15:09:00Z" w:initials="AA">
    <w:p w14:paraId="0B2CA3AB" w14:textId="634F2112" w:rsidR="00811230" w:rsidRDefault="00811230">
      <w:pPr>
        <w:pStyle w:val="Commentaire"/>
      </w:pPr>
      <w:r>
        <w:rPr>
          <w:rStyle w:val="Marquedecommentaire"/>
        </w:rPr>
        <w:annotationRef/>
      </w:r>
      <w:r>
        <w:t>Pourriez vous rajouter une légende au schéma ci-dessous ?</w:t>
      </w:r>
    </w:p>
  </w:comment>
  <w:comment w:id="216" w:author="Jacques Courbier" w:date="2021-06-02T14:53:00Z" w:initials="CJ">
    <w:p w14:paraId="2CEC7ECB" w14:textId="4DB6544B" w:rsidR="00811230" w:rsidRDefault="00811230">
      <w:pPr>
        <w:pStyle w:val="Commentaire"/>
      </w:pPr>
      <w:r>
        <w:rPr>
          <w:rStyle w:val="Marquedecommentaire"/>
        </w:rPr>
        <w:annotationRef/>
      </w:r>
      <w:r>
        <w:t>Oui vu avec Lucette, effectué et l’ilmage et la légende ont été remontés avant le titre « 1.6.1.3.2 Bruitage des images</w:t>
      </w:r>
    </w:p>
  </w:comment>
  <w:comment w:id="225" w:author="ABIDI Asma" w:date="2021-04-28T15:11:00Z" w:initials="AA">
    <w:p w14:paraId="6DB48C5F" w14:textId="4A17F469" w:rsidR="00811230" w:rsidRDefault="00811230">
      <w:pPr>
        <w:pStyle w:val="Commentaire"/>
      </w:pPr>
      <w:r>
        <w:rPr>
          <w:rStyle w:val="Marquedecommentaire"/>
        </w:rPr>
        <w:annotationRef/>
      </w:r>
      <w:r>
        <w:t>Nous avons ajouté</w:t>
      </w:r>
    </w:p>
  </w:comment>
  <w:comment w:id="219" w:author="ABIDI Asma" w:date="2021-04-28T15:16:00Z" w:initials="AA">
    <w:p w14:paraId="799C4E4A" w14:textId="68B67068" w:rsidR="00811230" w:rsidRPr="001A533C" w:rsidRDefault="00811230">
      <w:pPr>
        <w:pStyle w:val="Commentaire"/>
        <w:rPr>
          <w:b/>
          <w:bCs/>
        </w:rPr>
      </w:pPr>
      <w:r>
        <w:rPr>
          <w:rStyle w:val="Marquedecommentaire"/>
        </w:rPr>
        <w:annotationRef/>
      </w:r>
      <w:r>
        <w:t xml:space="preserve">Dans cette partie il faudrait décrire et mettre en valeur vos travaux. La définition des différents types de bruits serait mieux placée à l’EA. Toutefois, si vous souhaitez garder ces explications je vous propose la formulation suivante : </w:t>
      </w:r>
      <w:bookmarkStart w:id="226" w:name="_Hlk73538408"/>
      <w:r w:rsidRPr="001A533C">
        <w:rPr>
          <w:b/>
          <w:bCs/>
        </w:rPr>
        <w:t>Au cours de cette phase de travaux nous avons amorcé une démarche expérimenta</w:t>
      </w:r>
      <w:r>
        <w:rPr>
          <w:b/>
          <w:bCs/>
        </w:rPr>
        <w:t>l</w:t>
      </w:r>
      <w:r w:rsidRPr="001A533C">
        <w:rPr>
          <w:b/>
          <w:bCs/>
        </w:rPr>
        <w:t>e afin de rajouter un bruit ga</w:t>
      </w:r>
      <w:r>
        <w:rPr>
          <w:b/>
          <w:bCs/>
        </w:rPr>
        <w:t>u</w:t>
      </w:r>
      <w:r w:rsidRPr="001A533C">
        <w:rPr>
          <w:b/>
          <w:bCs/>
        </w:rPr>
        <w:t>ssien aux images collectée</w:t>
      </w:r>
      <w:r>
        <w:rPr>
          <w:b/>
          <w:bCs/>
        </w:rPr>
        <w:t>s</w:t>
      </w:r>
      <w:r w:rsidRPr="001A533C">
        <w:rPr>
          <w:b/>
          <w:bCs/>
        </w:rPr>
        <w:t xml:space="preserve">. Ces bruits sont dûs à l'agitation naturelle thermique des porteurs de charges, c'est-à-dire des électrons, qui augmentent avec la température du capteur d'image. Ces bruits sont causés par un mauvais éclairage, une température élevée, ou une mauvaise transmission (défaillance du circuit électrique).   </w:t>
      </w:r>
      <w:r>
        <w:rPr>
          <w:b/>
          <w:bCs/>
        </w:rPr>
        <w:t xml:space="preserve">Il s’agit donc de rajouter </w:t>
      </w:r>
      <w:r w:rsidRPr="001A533C">
        <w:rPr>
          <w:b/>
          <w:bCs/>
        </w:rPr>
        <w:t>à l’image nette un matrice (filtre) gaussienne formée de façon aléatoire et de même taille que l’image en entrée</w:t>
      </w:r>
      <w:r>
        <w:rPr>
          <w:b/>
          <w:bCs/>
        </w:rPr>
        <w:t>.</w:t>
      </w:r>
      <w:r w:rsidRPr="001A533C">
        <w:rPr>
          <w:b/>
          <w:bCs/>
        </w:rPr>
        <w:t xml:space="preserve"> </w:t>
      </w:r>
      <w:bookmarkEnd w:id="226"/>
    </w:p>
  </w:comment>
  <w:comment w:id="220" w:author="Jacques Courbier" w:date="2021-06-02T14:58:00Z" w:initials="CJ">
    <w:p w14:paraId="3A032D68" w14:textId="0ED3D6A3" w:rsidR="00811230" w:rsidRDefault="00811230">
      <w:pPr>
        <w:pStyle w:val="Commentaire"/>
      </w:pPr>
      <w:r>
        <w:rPr>
          <w:rStyle w:val="Marquedecommentaire"/>
        </w:rPr>
        <w:annotationRef/>
      </w:r>
      <w:r>
        <w:t>Oui, vu avec Lucette, on reprend votre paragraphe en lieu et place du paragraphe initial.</w:t>
      </w:r>
    </w:p>
  </w:comment>
  <w:comment w:id="227" w:author="ABIDI Asma" w:date="2021-04-28T15:25:00Z" w:initials="AA">
    <w:p w14:paraId="351655D8" w14:textId="46C2DEC3" w:rsidR="00811230" w:rsidRDefault="00811230">
      <w:pPr>
        <w:pStyle w:val="Commentaire"/>
      </w:pPr>
      <w:r>
        <w:rPr>
          <w:rStyle w:val="Marquedecommentaire"/>
        </w:rPr>
        <w:annotationRef/>
      </w:r>
      <w:r>
        <w:t>Idem pour les autres types de bruits. Vous pouvez vous inspirer du commentaire précédent</w:t>
      </w:r>
    </w:p>
  </w:comment>
  <w:comment w:id="228" w:author="Jacques Courbier" w:date="2021-06-02T15:07:00Z" w:initials="CJ">
    <w:p w14:paraId="64CC97BB" w14:textId="5C98FC31" w:rsidR="00811230" w:rsidRDefault="00811230">
      <w:pPr>
        <w:pStyle w:val="Commentaire"/>
      </w:pPr>
      <w:r>
        <w:rPr>
          <w:rStyle w:val="Marquedecommentaire"/>
        </w:rPr>
        <w:annotationRef/>
      </w:r>
      <w:r>
        <w:t>Vu avec Lucette, modifications effectuées en conséquence.</w:t>
      </w:r>
    </w:p>
  </w:comment>
  <w:comment w:id="251" w:author="ABIDI Asma" w:date="2021-04-28T15:27:00Z" w:initials="AA">
    <w:p w14:paraId="55AE59A2" w14:textId="40089872" w:rsidR="00811230" w:rsidRDefault="00811230">
      <w:pPr>
        <w:pStyle w:val="Commentaire"/>
      </w:pPr>
      <w:r>
        <w:rPr>
          <w:rStyle w:val="Marquedecommentaire"/>
        </w:rPr>
        <w:annotationRef/>
      </w:r>
      <w:r>
        <w:t>idem</w:t>
      </w:r>
    </w:p>
  </w:comment>
  <w:comment w:id="252" w:author="Jacques Courbier" w:date="2021-06-02T15:10:00Z" w:initials="CJ">
    <w:p w14:paraId="432CE15C" w14:textId="70032C26" w:rsidR="00811230" w:rsidRDefault="00811230">
      <w:pPr>
        <w:pStyle w:val="Commentaire"/>
      </w:pPr>
      <w:r>
        <w:rPr>
          <w:rStyle w:val="Marquedecommentaire"/>
        </w:rPr>
        <w:annotationRef/>
      </w:r>
      <w:r>
        <w:t>Idem, modification effectuée.</w:t>
      </w:r>
    </w:p>
  </w:comment>
  <w:comment w:id="270" w:author="ABIDI Asma" w:date="2021-04-28T15:27:00Z" w:initials="AA">
    <w:p w14:paraId="48CD0DB8" w14:textId="3879309C" w:rsidR="00811230" w:rsidRDefault="00811230">
      <w:pPr>
        <w:pStyle w:val="Commentaire"/>
      </w:pPr>
      <w:r>
        <w:rPr>
          <w:rStyle w:val="Marquedecommentaire"/>
        </w:rPr>
        <w:annotationRef/>
      </w:r>
      <w:r>
        <w:t>Idem</w:t>
      </w:r>
    </w:p>
    <w:p w14:paraId="24CD309F" w14:textId="17162D1A" w:rsidR="00811230" w:rsidRDefault="00811230">
      <w:pPr>
        <w:pStyle w:val="Commentaire"/>
      </w:pPr>
    </w:p>
  </w:comment>
  <w:comment w:id="271" w:author="Jacques Courbier" w:date="2021-06-02T15:16:00Z" w:initials="CJ">
    <w:p w14:paraId="1C4A9070" w14:textId="271D65E2" w:rsidR="00811230" w:rsidRDefault="00811230">
      <w:pPr>
        <w:pStyle w:val="Commentaire"/>
      </w:pPr>
      <w:r>
        <w:rPr>
          <w:rStyle w:val="Marquedecommentaire"/>
        </w:rPr>
        <w:annotationRef/>
      </w:r>
      <w:r>
        <w:t>Idem, modification paragraphe effectuée en conséquence.</w:t>
      </w:r>
    </w:p>
  </w:comment>
  <w:comment w:id="291" w:author="ABIDI Asma" w:date="2021-04-28T15:28:00Z" w:initials="AA">
    <w:p w14:paraId="6B4A92DD" w14:textId="0F9BFB12" w:rsidR="00811230" w:rsidRDefault="00811230">
      <w:pPr>
        <w:pStyle w:val="Commentaire"/>
      </w:pPr>
      <w:r>
        <w:rPr>
          <w:rStyle w:val="Marquedecommentaire"/>
        </w:rPr>
        <w:annotationRef/>
      </w:r>
      <w:r>
        <w:t xml:space="preserve">nous avons utilisé plusieurs techniques </w:t>
      </w:r>
    </w:p>
  </w:comment>
  <w:comment w:id="292" w:author="Jacques Courbier" w:date="2021-06-02T15:17:00Z" w:initials="CJ">
    <w:p w14:paraId="2DDA578F" w14:textId="789FEB1E" w:rsidR="00811230" w:rsidRDefault="00811230">
      <w:pPr>
        <w:pStyle w:val="Commentaire"/>
      </w:pPr>
      <w:r>
        <w:rPr>
          <w:rStyle w:val="Marquedecommentaire"/>
        </w:rPr>
        <w:annotationRef/>
      </w:r>
      <w:r>
        <w:t>Oui, vu avec Lucette nous reprenons cette formulation.</w:t>
      </w:r>
    </w:p>
  </w:comment>
  <w:comment w:id="298" w:author="ABIDI Asma" w:date="2021-04-28T15:29:00Z" w:initials="AA">
    <w:p w14:paraId="6DFBABB7" w14:textId="2D720B84" w:rsidR="00811230" w:rsidRDefault="00811230">
      <w:pPr>
        <w:pStyle w:val="Commentaire"/>
      </w:pPr>
      <w:r>
        <w:rPr>
          <w:rStyle w:val="Marquedecommentaire"/>
        </w:rPr>
        <w:annotationRef/>
      </w:r>
      <w:r>
        <w:t>Dans un premier temps, nous avons opté pour …</w:t>
      </w:r>
    </w:p>
  </w:comment>
  <w:comment w:id="299" w:author="Jacques Courbier" w:date="2021-06-02T15:18:00Z" w:initials="CJ">
    <w:p w14:paraId="71A40CAA" w14:textId="5FE86A76" w:rsidR="00811230" w:rsidRDefault="00811230">
      <w:pPr>
        <w:pStyle w:val="Commentaire"/>
      </w:pPr>
      <w:r>
        <w:rPr>
          <w:rStyle w:val="Marquedecommentaire"/>
        </w:rPr>
        <w:annotationRef/>
      </w:r>
      <w:r>
        <w:t>Ok, vu avec Lucette, reprise de cette formulation.</w:t>
      </w:r>
    </w:p>
  </w:comment>
  <w:comment w:id="315" w:author="ABIDI Asma" w:date="2021-04-28T15:30:00Z" w:initials="AA">
    <w:p w14:paraId="0B3086A5" w14:textId="2C88212C" w:rsidR="00811230" w:rsidRDefault="00811230">
      <w:pPr>
        <w:pStyle w:val="Commentaire"/>
      </w:pPr>
      <w:r>
        <w:rPr>
          <w:rStyle w:val="Marquedecommentaire"/>
        </w:rPr>
        <w:annotationRef/>
      </w:r>
      <w:r>
        <w:t>Dans un deuxième temps, nous nous sommes focalisés sur …</w:t>
      </w:r>
    </w:p>
  </w:comment>
  <w:comment w:id="316" w:author="Jacques Courbier" w:date="2021-06-02T15:20:00Z" w:initials="CJ">
    <w:p w14:paraId="5ABB20E9" w14:textId="05D7927B" w:rsidR="00811230" w:rsidRDefault="00811230">
      <w:pPr>
        <w:pStyle w:val="Commentaire"/>
      </w:pPr>
      <w:r>
        <w:rPr>
          <w:rStyle w:val="Marquedecommentaire"/>
        </w:rPr>
        <w:annotationRef/>
      </w:r>
      <w:r>
        <w:t>Ok, vu avec Lucette, reprise de cette formulation.</w:t>
      </w:r>
    </w:p>
  </w:comment>
  <w:comment w:id="325" w:author="ABIDI Asma" w:date="2021-04-28T15:30:00Z" w:initials="AA">
    <w:p w14:paraId="74CB6A75" w14:textId="3EA68705" w:rsidR="00811230" w:rsidRDefault="00811230">
      <w:pPr>
        <w:pStyle w:val="Commentaire"/>
      </w:pPr>
      <w:r>
        <w:rPr>
          <w:rStyle w:val="Marquedecommentaire"/>
        </w:rPr>
        <w:annotationRef/>
      </w:r>
      <w:r>
        <w:t>Ensuite nous avons décidé de varier la luminosité des images ? En effet,..</w:t>
      </w:r>
    </w:p>
  </w:comment>
  <w:comment w:id="326" w:author="Jacques Courbier" w:date="2021-06-02T15:21:00Z" w:initials="CJ">
    <w:p w14:paraId="2A7395D1" w14:textId="36D039E6" w:rsidR="00811230" w:rsidRDefault="00811230">
      <w:pPr>
        <w:pStyle w:val="Commentaire"/>
      </w:pPr>
      <w:r>
        <w:rPr>
          <w:rStyle w:val="Marquedecommentaire"/>
        </w:rPr>
        <w:annotationRef/>
      </w:r>
      <w:r>
        <w:t>Ok, vu avec Lucette, reprise de cette formulation.</w:t>
      </w:r>
    </w:p>
  </w:comment>
  <w:comment w:id="332" w:author="ABIDI Asma" w:date="2021-04-28T15:32:00Z" w:initials="AA">
    <w:p w14:paraId="027A53E2" w14:textId="15930377" w:rsidR="00811230" w:rsidRDefault="00811230">
      <w:pPr>
        <w:pStyle w:val="Commentaire"/>
      </w:pPr>
      <w:r>
        <w:rPr>
          <w:rStyle w:val="Marquedecommentaire"/>
        </w:rPr>
        <w:annotationRef/>
      </w:r>
      <w:r>
        <w:t xml:space="preserve">Par ailleurs, nous avons procédé au déplacement de </w:t>
      </w:r>
    </w:p>
  </w:comment>
  <w:comment w:id="333" w:author="Jacques Courbier" w:date="2021-06-02T15:23:00Z" w:initials="CJ">
    <w:p w14:paraId="0CBED9F1" w14:textId="62BB3470" w:rsidR="00811230" w:rsidRDefault="00811230">
      <w:pPr>
        <w:pStyle w:val="Commentaire"/>
      </w:pPr>
      <w:r>
        <w:rPr>
          <w:rStyle w:val="Marquedecommentaire"/>
        </w:rPr>
        <w:annotationRef/>
      </w:r>
      <w:r>
        <w:t>Ok, vu avec Lucette, reprise de cette formulation.</w:t>
      </w:r>
    </w:p>
  </w:comment>
  <w:comment w:id="349" w:author="LUCETTE FAGNON" w:date="2021-06-02T16:40:00Z" w:initials="LF">
    <w:p w14:paraId="4FB07A4F" w14:textId="5B281DDB" w:rsidR="00811230" w:rsidRDefault="00811230">
      <w:pPr>
        <w:pStyle w:val="Commentaire"/>
      </w:pPr>
      <w:r>
        <w:rPr>
          <w:rStyle w:val="Marquedecommentaire"/>
        </w:rPr>
        <w:annotationRef/>
      </w:r>
      <w:r>
        <w:t>Modification idem comme pour les paragraphes précédents</w:t>
      </w:r>
    </w:p>
  </w:comment>
  <w:comment w:id="367" w:author="ABIDI Asma" w:date="2021-04-28T15:35:00Z" w:initials="AA">
    <w:p w14:paraId="7E454931" w14:textId="58CDB085" w:rsidR="00811230" w:rsidRDefault="00811230">
      <w:pPr>
        <w:pStyle w:val="Commentaire"/>
      </w:pPr>
      <w:r>
        <w:rPr>
          <w:rStyle w:val="Marquedecommentaire"/>
        </w:rPr>
        <w:annotationRef/>
      </w:r>
      <w:r>
        <w:t>Inutile ! à supprimer</w:t>
      </w:r>
    </w:p>
  </w:comment>
  <w:comment w:id="368" w:author="LUCETTE FAGNON" w:date="2021-06-02T16:42:00Z" w:initials="LF">
    <w:p w14:paraId="170B0710" w14:textId="5AD693A0" w:rsidR="00811230" w:rsidRDefault="00811230">
      <w:pPr>
        <w:pStyle w:val="Commentaire"/>
      </w:pPr>
      <w:r>
        <w:rPr>
          <w:rStyle w:val="Marquedecommentaire"/>
        </w:rPr>
        <w:annotationRef/>
      </w:r>
      <w:r>
        <w:t>Ok. Titre retiré</w:t>
      </w:r>
    </w:p>
  </w:comment>
  <w:comment w:id="382" w:author="ABIDI Asma" w:date="2021-04-28T15:37:00Z" w:initials="AA">
    <w:p w14:paraId="5463AACC" w14:textId="78785661" w:rsidR="00811230" w:rsidRDefault="00811230">
      <w:pPr>
        <w:pStyle w:val="Commentaire"/>
      </w:pPr>
      <w:r>
        <w:rPr>
          <w:rStyle w:val="Marquedecommentaire"/>
        </w:rPr>
        <w:annotationRef/>
      </w:r>
      <w:r>
        <w:t xml:space="preserve">Etape des travaux </w:t>
      </w:r>
    </w:p>
  </w:comment>
  <w:comment w:id="383" w:author="LUCETTE FAGNON" w:date="2021-06-02T16:45:00Z" w:initials="LF">
    <w:p w14:paraId="1B8458F7" w14:textId="3FE4957E" w:rsidR="00811230" w:rsidRDefault="00811230">
      <w:pPr>
        <w:pStyle w:val="Commentaire"/>
      </w:pPr>
      <w:r>
        <w:rPr>
          <w:rStyle w:val="Marquedecommentaire"/>
        </w:rPr>
        <w:annotationRef/>
      </w:r>
      <w:r w:rsidR="004E699E">
        <w:t>Ok. Modification prise en compte</w:t>
      </w:r>
    </w:p>
  </w:comment>
  <w:comment w:id="392" w:author="ABIDI Asma" w:date="2021-04-28T15:49:00Z" w:initials="AA">
    <w:p w14:paraId="1C55574E" w14:textId="0A071AFC" w:rsidR="00811230" w:rsidRDefault="00811230">
      <w:pPr>
        <w:pStyle w:val="Commentaire"/>
      </w:pPr>
      <w:r>
        <w:rPr>
          <w:rStyle w:val="Marquedecommentaire"/>
        </w:rPr>
        <w:annotationRef/>
      </w:r>
      <w:r>
        <w:t>Les remarques et les recommandations faites pour la première phase de travaux sont aussi valables pour les étapes 2 et 3</w:t>
      </w:r>
    </w:p>
  </w:comment>
  <w:comment w:id="393" w:author="LUCETTE FAGNON" w:date="2021-06-02T16:50:00Z" w:initials="LF">
    <w:p w14:paraId="7F462A5C" w14:textId="0C1C2834" w:rsidR="004E699E" w:rsidRDefault="004E699E">
      <w:pPr>
        <w:pStyle w:val="Commentaire"/>
      </w:pPr>
      <w:r>
        <w:rPr>
          <w:rStyle w:val="Marquedecommentaire"/>
        </w:rPr>
        <w:annotationRef/>
      </w:r>
      <w:r>
        <w:t>Ok. Ramarques prises en compte</w:t>
      </w:r>
    </w:p>
  </w:comment>
  <w:comment w:id="397" w:author="ABIDI Asma" w:date="2021-04-28T15:45:00Z" w:initials="AA">
    <w:p w14:paraId="27F6FBCB" w14:textId="54364717" w:rsidR="00811230" w:rsidRDefault="00811230">
      <w:pPr>
        <w:pStyle w:val="Commentaire"/>
      </w:pPr>
      <w:r>
        <w:rPr>
          <w:rStyle w:val="Marquedecommentaire"/>
        </w:rPr>
        <w:annotationRef/>
      </w:r>
      <w:r>
        <w:t>A été</w:t>
      </w:r>
    </w:p>
  </w:comment>
  <w:comment w:id="398" w:author="LUCETTE FAGNON" w:date="2021-06-02T16:50:00Z" w:initials="LF">
    <w:p w14:paraId="2F3F1B1F" w14:textId="2752757F" w:rsidR="004E699E" w:rsidRDefault="004E699E">
      <w:pPr>
        <w:pStyle w:val="Commentaire"/>
      </w:pPr>
      <w:r>
        <w:rPr>
          <w:rStyle w:val="Marquedecommentaire"/>
        </w:rPr>
        <w:annotationRef/>
      </w:r>
      <w:r>
        <w:t>Ok. Rajouté</w:t>
      </w:r>
    </w:p>
  </w:comment>
  <w:comment w:id="401" w:author="ABIDI Asma" w:date="2021-04-28T15:45:00Z" w:initials="AA">
    <w:p w14:paraId="4152214F" w14:textId="29A0F3B9" w:rsidR="00811230" w:rsidRDefault="00811230">
      <w:pPr>
        <w:pStyle w:val="Commentaire"/>
      </w:pPr>
      <w:r>
        <w:rPr>
          <w:rStyle w:val="Marquedecommentaire"/>
        </w:rPr>
        <w:annotationRef/>
      </w:r>
      <w:r>
        <w:t>Avons appelé</w:t>
      </w:r>
    </w:p>
  </w:comment>
  <w:comment w:id="402" w:author="LUCETTE FAGNON" w:date="2021-06-02T16:51:00Z" w:initials="LF">
    <w:p w14:paraId="217250FF" w14:textId="008662D4" w:rsidR="004E699E" w:rsidRDefault="004E699E">
      <w:pPr>
        <w:pStyle w:val="Commentaire"/>
      </w:pPr>
      <w:r>
        <w:rPr>
          <w:rStyle w:val="Marquedecommentaire"/>
        </w:rPr>
        <w:annotationRef/>
      </w:r>
      <w:r>
        <w:t>Ok. Rajouté</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9E8A5FC" w15:done="0"/>
  <w15:commentEx w15:paraId="1BB0105F" w15:paraIdParent="39E8A5FC" w15:done="0"/>
  <w15:commentEx w15:paraId="260CA223" w15:done="0"/>
  <w15:commentEx w15:paraId="2CD71F20" w15:done="0"/>
  <w15:commentEx w15:paraId="0F9E94BD" w15:paraIdParent="2CD71F20" w15:done="0"/>
  <w15:commentEx w15:paraId="4DD683AB" w15:paraIdParent="2CD71F20" w15:done="0"/>
  <w15:commentEx w15:paraId="7424A8E7" w15:paraIdParent="2CD71F20" w15:done="0"/>
  <w15:commentEx w15:paraId="2A142D59" w15:done="0"/>
  <w15:commentEx w15:paraId="3B39E9B5" w15:paraIdParent="2A142D59" w15:done="0"/>
  <w15:commentEx w15:paraId="4D44DF36" w15:paraIdParent="2A142D59" w15:done="0"/>
  <w15:commentEx w15:paraId="65C109FD" w15:paraIdParent="2A142D59" w15:done="0"/>
  <w15:commentEx w15:paraId="5825F78E" w15:paraIdParent="2A142D59" w15:done="0"/>
  <w15:commentEx w15:paraId="4BE359F6" w15:done="0"/>
  <w15:commentEx w15:paraId="7770DE7A" w15:paraIdParent="4BE359F6" w15:done="0"/>
  <w15:commentEx w15:paraId="296B0871" w15:done="0"/>
  <w15:commentEx w15:paraId="68AC3BD2" w15:paraIdParent="296B0871" w15:done="0"/>
  <w15:commentEx w15:paraId="7F4E8C17" w15:done="0"/>
  <w15:commentEx w15:paraId="711FD035" w15:paraIdParent="7F4E8C17" w15:done="0"/>
  <w15:commentEx w15:paraId="0B2CA3AB" w15:done="0"/>
  <w15:commentEx w15:paraId="2CEC7ECB" w15:paraIdParent="0B2CA3AB" w15:done="0"/>
  <w15:commentEx w15:paraId="6DB48C5F" w15:done="0"/>
  <w15:commentEx w15:paraId="799C4E4A" w15:done="0"/>
  <w15:commentEx w15:paraId="3A032D68" w15:paraIdParent="799C4E4A" w15:done="0"/>
  <w15:commentEx w15:paraId="351655D8" w15:done="0"/>
  <w15:commentEx w15:paraId="64CC97BB" w15:paraIdParent="351655D8" w15:done="0"/>
  <w15:commentEx w15:paraId="55AE59A2" w15:done="0"/>
  <w15:commentEx w15:paraId="432CE15C" w15:paraIdParent="55AE59A2" w15:done="0"/>
  <w15:commentEx w15:paraId="24CD309F" w15:done="0"/>
  <w15:commentEx w15:paraId="1C4A9070" w15:paraIdParent="24CD309F" w15:done="0"/>
  <w15:commentEx w15:paraId="6B4A92DD" w15:done="0"/>
  <w15:commentEx w15:paraId="2DDA578F" w15:paraIdParent="6B4A92DD" w15:done="0"/>
  <w15:commentEx w15:paraId="6DFBABB7" w15:done="0"/>
  <w15:commentEx w15:paraId="71A40CAA" w15:paraIdParent="6DFBABB7" w15:done="0"/>
  <w15:commentEx w15:paraId="0B3086A5" w15:done="0"/>
  <w15:commentEx w15:paraId="5ABB20E9" w15:paraIdParent="0B3086A5" w15:done="0"/>
  <w15:commentEx w15:paraId="74CB6A75" w15:done="0"/>
  <w15:commentEx w15:paraId="2A7395D1" w15:paraIdParent="74CB6A75" w15:done="0"/>
  <w15:commentEx w15:paraId="027A53E2" w15:done="0"/>
  <w15:commentEx w15:paraId="0CBED9F1" w15:paraIdParent="027A53E2" w15:done="0"/>
  <w15:commentEx w15:paraId="4FB07A4F" w15:done="0"/>
  <w15:commentEx w15:paraId="7E454931" w15:done="0"/>
  <w15:commentEx w15:paraId="170B0710" w15:paraIdParent="7E454931" w15:done="0"/>
  <w15:commentEx w15:paraId="5463AACC" w15:done="0"/>
  <w15:commentEx w15:paraId="1B8458F7" w15:paraIdParent="5463AACC" w15:done="0"/>
  <w15:commentEx w15:paraId="1C55574E" w15:done="0"/>
  <w15:commentEx w15:paraId="7F462A5C" w15:paraIdParent="1C55574E" w15:done="0"/>
  <w15:commentEx w15:paraId="27F6FBCB" w15:done="0"/>
  <w15:commentEx w15:paraId="2F3F1B1F" w15:paraIdParent="27F6FBCB" w15:done="0"/>
  <w15:commentEx w15:paraId="4152214F" w15:done="0"/>
  <w15:commentEx w15:paraId="217250FF" w15:paraIdParent="4152214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33D85B" w16cex:dateUtc="2021-04-28T10:49:00Z"/>
  <w16cex:commentExtensible w16cex:durableId="2433D910" w16cex:dateUtc="2021-04-28T10:52:00Z"/>
  <w16cex:commentExtensible w16cex:durableId="23329165" w16cex:dateUtc="2020-10-15T07:14:00Z"/>
  <w16cex:commentExtensible w16cex:durableId="2433D61E" w16cex:dateUtc="2021-04-28T10:39:00Z"/>
  <w16cex:commentExtensible w16cex:durableId="246213D6" w16cex:dateUtc="2021-06-02T12:27:00Z"/>
  <w16cex:commentExtensible w16cex:durableId="23329263" w16cex:dateUtc="2020-10-15T07:18:00Z"/>
  <w16cex:commentExtensible w16cex:durableId="23FDEE24" w16cex:dateUtc="2021-03-18T14:20:00Z"/>
  <w16cex:commentExtensible w16cex:durableId="2433EDE4" w16cex:dateUtc="2021-04-28T12:21:00Z"/>
  <w16cex:commentExtensible w16cex:durableId="2433F4C3" w16cex:dateUtc="2021-04-28T12:50:00Z"/>
  <w16cex:commentExtensible w16cex:durableId="2433EFF5" w16cex:dateUtc="2021-04-28T12:30:00Z"/>
  <w16cex:commentExtensible w16cex:durableId="246218B3" w16cex:dateUtc="2021-06-02T12:48:00Z"/>
  <w16cex:commentExtensible w16cex:durableId="2433F875" w16cex:dateUtc="2021-04-28T13:06:00Z"/>
  <w16cex:commentExtensible w16cex:durableId="24621843" w16cex:dateUtc="2021-06-02T12:46:00Z"/>
  <w16cex:commentExtensible w16cex:durableId="2433F8F1" w16cex:dateUtc="2021-04-28T13:08:00Z"/>
  <w16cex:commentExtensible w16cex:durableId="24621960" w16cex:dateUtc="2021-06-02T12:51:00Z"/>
  <w16cex:commentExtensible w16cex:durableId="2433F944" w16cex:dateUtc="2021-04-28T13:09:00Z"/>
  <w16cex:commentExtensible w16cex:durableId="246219F5" w16cex:dateUtc="2021-06-02T12:53:00Z"/>
  <w16cex:commentExtensible w16cex:durableId="2433F998" w16cex:dateUtc="2021-04-28T13:11:00Z"/>
  <w16cex:commentExtensible w16cex:durableId="2433FADD" w16cex:dateUtc="2021-04-28T13:16:00Z"/>
  <w16cex:commentExtensible w16cex:durableId="24621B28" w16cex:dateUtc="2021-06-02T12:58:00Z"/>
  <w16cex:commentExtensible w16cex:durableId="2433FD02" w16cex:dateUtc="2021-04-28T13:25:00Z"/>
  <w16cex:commentExtensible w16cex:durableId="24621D37" w16cex:dateUtc="2021-06-02T13:07:00Z"/>
  <w16cex:commentExtensible w16cex:durableId="2433FD67" w16cex:dateUtc="2021-04-28T13:27:00Z"/>
  <w16cex:commentExtensible w16cex:durableId="24621DDE" w16cex:dateUtc="2021-06-02T13:10:00Z"/>
  <w16cex:commentExtensible w16cex:durableId="2433FD77" w16cex:dateUtc="2021-04-28T13:27:00Z"/>
  <w16cex:commentExtensible w16cex:durableId="24621F57" w16cex:dateUtc="2021-06-02T13:16:00Z"/>
  <w16cex:commentExtensible w16cex:durableId="2433FDA4" w16cex:dateUtc="2021-04-28T13:28:00Z"/>
  <w16cex:commentExtensible w16cex:durableId="24621F94" w16cex:dateUtc="2021-06-02T13:17:00Z"/>
  <w16cex:commentExtensible w16cex:durableId="2433FDD6" w16cex:dateUtc="2021-04-28T13:29:00Z"/>
  <w16cex:commentExtensible w16cex:durableId="24621FC0" w16cex:dateUtc="2021-06-02T13:18:00Z"/>
  <w16cex:commentExtensible w16cex:durableId="2433FDFC" w16cex:dateUtc="2021-04-28T13:30:00Z"/>
  <w16cex:commentExtensible w16cex:durableId="24622045" w16cex:dateUtc="2021-06-02T13:20:00Z"/>
  <w16cex:commentExtensible w16cex:durableId="2433FE1A" w16cex:dateUtc="2021-04-28T13:30:00Z"/>
  <w16cex:commentExtensible w16cex:durableId="24622092" w16cex:dateUtc="2021-06-02T13:21:00Z"/>
  <w16cex:commentExtensible w16cex:durableId="2433FE75" w16cex:dateUtc="2021-04-28T13:32:00Z"/>
  <w16cex:commentExtensible w16cex:durableId="246220E5" w16cex:dateUtc="2021-06-02T13:23:00Z"/>
  <w16cex:commentExtensible w16cex:durableId="2433FF25" w16cex:dateUtc="2021-04-28T13:35:00Z"/>
  <w16cex:commentExtensible w16cex:durableId="2433FFC3" w16cex:dateUtc="2021-04-28T13:37:00Z"/>
  <w16cex:commentExtensible w16cex:durableId="24340292" w16cex:dateUtc="2021-04-28T13:49:00Z"/>
  <w16cex:commentExtensible w16cex:durableId="243401A4" w16cex:dateUtc="2021-04-28T13:45:00Z"/>
  <w16cex:commentExtensible w16cex:durableId="243401B3" w16cex:dateUtc="2021-04-28T13: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9E8A5FC" w16cid:durableId="22F0C164"/>
  <w16cid:commentId w16cid:paraId="1BB0105F" w16cid:durableId="2433D85B"/>
  <w16cid:commentId w16cid:paraId="260CA223" w16cid:durableId="2433D910"/>
  <w16cid:commentId w16cid:paraId="2CD71F20" w16cid:durableId="22F0C282"/>
  <w16cid:commentId w16cid:paraId="0F9E94BD" w16cid:durableId="23329165"/>
  <w16cid:commentId w16cid:paraId="4DD683AB" w16cid:durableId="2433D61E"/>
  <w16cid:commentId w16cid:paraId="7424A8E7" w16cid:durableId="246213D6"/>
  <w16cid:commentId w16cid:paraId="2A142D59" w16cid:durableId="22F0C3FF"/>
  <w16cid:commentId w16cid:paraId="3B39E9B5" w16cid:durableId="23329263"/>
  <w16cid:commentId w16cid:paraId="4D44DF36" w16cid:durableId="23FDEE24"/>
  <w16cid:commentId w16cid:paraId="65C109FD" w16cid:durableId="2433EDE4"/>
  <w16cid:commentId w16cid:paraId="5825F78E" w16cid:durableId="2433F4C3"/>
  <w16cid:commentId w16cid:paraId="4BE359F6" w16cid:durableId="2433EFF5"/>
  <w16cid:commentId w16cid:paraId="7770DE7A" w16cid:durableId="246218B3"/>
  <w16cid:commentId w16cid:paraId="296B0871" w16cid:durableId="2433F875"/>
  <w16cid:commentId w16cid:paraId="68AC3BD2" w16cid:durableId="24621843"/>
  <w16cid:commentId w16cid:paraId="7F4E8C17" w16cid:durableId="2433F8F1"/>
  <w16cid:commentId w16cid:paraId="711FD035" w16cid:durableId="24621960"/>
  <w16cid:commentId w16cid:paraId="0B2CA3AB" w16cid:durableId="2433F944"/>
  <w16cid:commentId w16cid:paraId="2CEC7ECB" w16cid:durableId="246219F5"/>
  <w16cid:commentId w16cid:paraId="6DB48C5F" w16cid:durableId="2433F998"/>
  <w16cid:commentId w16cid:paraId="799C4E4A" w16cid:durableId="2433FADD"/>
  <w16cid:commentId w16cid:paraId="3A032D68" w16cid:durableId="24621B28"/>
  <w16cid:commentId w16cid:paraId="351655D8" w16cid:durableId="2433FD02"/>
  <w16cid:commentId w16cid:paraId="64CC97BB" w16cid:durableId="24621D37"/>
  <w16cid:commentId w16cid:paraId="55AE59A2" w16cid:durableId="2433FD67"/>
  <w16cid:commentId w16cid:paraId="432CE15C" w16cid:durableId="24621DDE"/>
  <w16cid:commentId w16cid:paraId="24CD309F" w16cid:durableId="2433FD77"/>
  <w16cid:commentId w16cid:paraId="1C4A9070" w16cid:durableId="24621F57"/>
  <w16cid:commentId w16cid:paraId="6B4A92DD" w16cid:durableId="2433FDA4"/>
  <w16cid:commentId w16cid:paraId="2DDA578F" w16cid:durableId="24621F94"/>
  <w16cid:commentId w16cid:paraId="6DFBABB7" w16cid:durableId="2433FDD6"/>
  <w16cid:commentId w16cid:paraId="71A40CAA" w16cid:durableId="24621FC0"/>
  <w16cid:commentId w16cid:paraId="0B3086A5" w16cid:durableId="2433FDFC"/>
  <w16cid:commentId w16cid:paraId="5ABB20E9" w16cid:durableId="24622045"/>
  <w16cid:commentId w16cid:paraId="74CB6A75" w16cid:durableId="2433FE1A"/>
  <w16cid:commentId w16cid:paraId="2A7395D1" w16cid:durableId="24622092"/>
  <w16cid:commentId w16cid:paraId="027A53E2" w16cid:durableId="2433FE75"/>
  <w16cid:commentId w16cid:paraId="0CBED9F1" w16cid:durableId="246220E5"/>
  <w16cid:commentId w16cid:paraId="4FB07A4F" w16cid:durableId="24623312"/>
  <w16cid:commentId w16cid:paraId="7E454931" w16cid:durableId="2433FF25"/>
  <w16cid:commentId w16cid:paraId="170B0710" w16cid:durableId="2462337C"/>
  <w16cid:commentId w16cid:paraId="5463AACC" w16cid:durableId="2433FFC3"/>
  <w16cid:commentId w16cid:paraId="1B8458F7" w16cid:durableId="24623418"/>
  <w16cid:commentId w16cid:paraId="1C55574E" w16cid:durableId="24340292"/>
  <w16cid:commentId w16cid:paraId="7F462A5C" w16cid:durableId="24623539"/>
  <w16cid:commentId w16cid:paraId="27F6FBCB" w16cid:durableId="243401A4"/>
  <w16cid:commentId w16cid:paraId="2F3F1B1F" w16cid:durableId="2462355C"/>
  <w16cid:commentId w16cid:paraId="4152214F" w16cid:durableId="243401B3"/>
  <w16cid:commentId w16cid:paraId="217250FF" w16cid:durableId="246235A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F4F9B6" w14:textId="77777777" w:rsidR="00811230" w:rsidRDefault="00811230" w:rsidP="00642112">
      <w:pPr>
        <w:spacing w:after="0" w:line="240" w:lineRule="auto"/>
      </w:pPr>
      <w:r>
        <w:separator/>
      </w:r>
    </w:p>
  </w:endnote>
  <w:endnote w:type="continuationSeparator" w:id="0">
    <w:p w14:paraId="0D85B873" w14:textId="77777777" w:rsidR="00811230" w:rsidRDefault="00811230" w:rsidP="00642112">
      <w:pPr>
        <w:spacing w:after="0" w:line="240" w:lineRule="auto"/>
      </w:pPr>
      <w:r>
        <w:continuationSeparator/>
      </w:r>
    </w:p>
  </w:endnote>
  <w:endnote w:type="continuationNotice" w:id="1">
    <w:p w14:paraId="03EA09F0" w14:textId="77777777" w:rsidR="00811230" w:rsidRDefault="0081123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Rockwell">
    <w:altName w:val="Rockwell"/>
    <w:charset w:val="00"/>
    <w:family w:val="roman"/>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Arial (W1)">
    <w:altName w:val="Times New Roman"/>
    <w:panose1 w:val="00000000000000000000"/>
    <w:charset w:val="00"/>
    <w:family w:val="swiss"/>
    <w:notTrueType/>
    <w:pitch w:val="variable"/>
    <w:sig w:usb0="00000003" w:usb1="00000000" w:usb2="00000000" w:usb3="00000000" w:csb0="00000001" w:csb1="00000000"/>
  </w:font>
  <w:font w:name="Baskerville Old Face">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5B8EFE" w14:textId="77777777" w:rsidR="00836C59" w:rsidRDefault="00836C59">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3361750"/>
      <w:docPartObj>
        <w:docPartGallery w:val="Page Numbers (Bottom of Page)"/>
        <w:docPartUnique/>
      </w:docPartObj>
    </w:sdtPr>
    <w:sdtContent>
      <w:p w14:paraId="545CAF03" w14:textId="2739519D" w:rsidR="00811230" w:rsidRDefault="00811230">
        <w:pPr>
          <w:pStyle w:val="Pieddepage"/>
          <w:jc w:val="right"/>
        </w:pPr>
        <w:r>
          <w:fldChar w:fldCharType="begin"/>
        </w:r>
        <w:r>
          <w:instrText>PAGE   \* MERGEFORMAT</w:instrText>
        </w:r>
        <w:r>
          <w:fldChar w:fldCharType="separate"/>
        </w:r>
        <w:r>
          <w:rPr>
            <w:noProof/>
          </w:rPr>
          <w:t>6</w:t>
        </w:r>
        <w:r>
          <w:fldChar w:fldCharType="end"/>
        </w:r>
      </w:p>
    </w:sdtContent>
  </w:sdt>
  <w:p w14:paraId="39C5A86E" w14:textId="77777777" w:rsidR="00811230" w:rsidRDefault="00811230">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2A3408" w14:textId="77777777" w:rsidR="00836C59" w:rsidRDefault="00836C5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50B1B3" w14:textId="77777777" w:rsidR="00811230" w:rsidRDefault="00811230" w:rsidP="00642112">
      <w:pPr>
        <w:spacing w:after="0" w:line="240" w:lineRule="auto"/>
      </w:pPr>
      <w:r>
        <w:separator/>
      </w:r>
    </w:p>
  </w:footnote>
  <w:footnote w:type="continuationSeparator" w:id="0">
    <w:p w14:paraId="7AEB598B" w14:textId="77777777" w:rsidR="00811230" w:rsidRDefault="00811230" w:rsidP="00642112">
      <w:pPr>
        <w:spacing w:after="0" w:line="240" w:lineRule="auto"/>
      </w:pPr>
      <w:r>
        <w:continuationSeparator/>
      </w:r>
    </w:p>
  </w:footnote>
  <w:footnote w:type="continuationNotice" w:id="1">
    <w:p w14:paraId="254816B5" w14:textId="77777777" w:rsidR="00811230" w:rsidRDefault="0081123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84FAB" w14:textId="77777777" w:rsidR="00836C59" w:rsidRDefault="00836C5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965D6" w14:textId="48E74D31" w:rsidR="00811230" w:rsidRDefault="00811230">
    <w:pPr>
      <w:pStyle w:val="En-tte"/>
    </w:pPr>
    <w:r w:rsidRPr="00437B7C">
      <w:rPr>
        <w:noProof/>
      </w:rPr>
      <w:drawing>
        <wp:anchor distT="0" distB="0" distL="114300" distR="114300" simplePos="0" relativeHeight="251658241" behindDoc="0" locked="0" layoutInCell="1" allowOverlap="1" wp14:anchorId="71D9BC55" wp14:editId="7CB29380">
          <wp:simplePos x="0" y="0"/>
          <wp:positionH relativeFrom="column">
            <wp:posOffset>-829340</wp:posOffset>
          </wp:positionH>
          <wp:positionV relativeFrom="paragraph">
            <wp:posOffset>-393981</wp:posOffset>
          </wp:positionV>
          <wp:extent cx="1009650" cy="411615"/>
          <wp:effectExtent l="0" t="0" r="0" b="7620"/>
          <wp:wrapSquare wrapText="bothSides"/>
          <wp:docPr id="16" name="Image 8" descr="Une image contenant horloge, allumé&#10;&#10;Description générée automatiquement">
            <a:extLst xmlns:a="http://schemas.openxmlformats.org/drawingml/2006/main">
              <a:ext uri="{FF2B5EF4-FFF2-40B4-BE49-F238E27FC236}">
                <a16:creationId xmlns:a16="http://schemas.microsoft.com/office/drawing/2014/main" id="{57C5F0DA-CE75-442B-A15C-4A64832DC3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descr="Une image contenant horloge, allumé&#10;&#10;Description générée automatiquement">
                    <a:extLst>
                      <a:ext uri="{FF2B5EF4-FFF2-40B4-BE49-F238E27FC236}">
                        <a16:creationId xmlns:a16="http://schemas.microsoft.com/office/drawing/2014/main" id="{57C5F0DA-CE75-442B-A15C-4A64832DC39B}"/>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009650" cy="41161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3F4474" w14:textId="45CCA288" w:rsidR="00811230" w:rsidRDefault="00811230">
    <w:pPr>
      <w:pStyle w:val="En-tte"/>
    </w:pPr>
    <w:r w:rsidRPr="00437B7C">
      <w:rPr>
        <w:noProof/>
      </w:rPr>
      <w:drawing>
        <wp:anchor distT="0" distB="0" distL="114300" distR="114300" simplePos="0" relativeHeight="251658240" behindDoc="0" locked="0" layoutInCell="1" allowOverlap="1" wp14:anchorId="56840283" wp14:editId="055E9D22">
          <wp:simplePos x="0" y="0"/>
          <wp:positionH relativeFrom="column">
            <wp:posOffset>-815532</wp:posOffset>
          </wp:positionH>
          <wp:positionV relativeFrom="paragraph">
            <wp:posOffset>-375315</wp:posOffset>
          </wp:positionV>
          <wp:extent cx="1009650" cy="411615"/>
          <wp:effectExtent l="0" t="0" r="0" b="7620"/>
          <wp:wrapSquare wrapText="bothSides"/>
          <wp:docPr id="9" name="Image 8" descr="Une image contenant horloge, allumé&#10;&#10;Description générée automatiquement">
            <a:extLst xmlns:a="http://schemas.openxmlformats.org/drawingml/2006/main">
              <a:ext uri="{FF2B5EF4-FFF2-40B4-BE49-F238E27FC236}">
                <a16:creationId xmlns:a16="http://schemas.microsoft.com/office/drawing/2014/main" id="{57C5F0DA-CE75-442B-A15C-4A64832DC3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descr="Une image contenant horloge, allumé&#10;&#10;Description générée automatiquement">
                    <a:extLst>
                      <a:ext uri="{FF2B5EF4-FFF2-40B4-BE49-F238E27FC236}">
                        <a16:creationId xmlns:a16="http://schemas.microsoft.com/office/drawing/2014/main" id="{57C5F0DA-CE75-442B-A15C-4A64832DC39B}"/>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009650" cy="41161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44296C"/>
    <w:multiLevelType w:val="hybridMultilevel"/>
    <w:tmpl w:val="5B1EE3CE"/>
    <w:lvl w:ilvl="0" w:tplc="CCA68FF6">
      <w:numFmt w:val="bullet"/>
      <w:lvlText w:val="-"/>
      <w:lvlJc w:val="left"/>
      <w:pPr>
        <w:ind w:left="720" w:hanging="360"/>
      </w:pPr>
      <w:rPr>
        <w:rFonts w:ascii="Rockwell" w:eastAsiaTheme="minorEastAsia" w:hAnsi="Rockwel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C8624BF"/>
    <w:multiLevelType w:val="hybridMultilevel"/>
    <w:tmpl w:val="D2CEDBA4"/>
    <w:lvl w:ilvl="0" w:tplc="1FBE3142">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 w15:restartNumberingAfterBreak="0">
    <w:nsid w:val="138B692D"/>
    <w:multiLevelType w:val="hybridMultilevel"/>
    <w:tmpl w:val="7098DC34"/>
    <w:lvl w:ilvl="0" w:tplc="1FBE3142">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 w15:restartNumberingAfterBreak="0">
    <w:nsid w:val="1482775B"/>
    <w:multiLevelType w:val="multilevel"/>
    <w:tmpl w:val="BCE2E2C0"/>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2001"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4" w15:restartNumberingAfterBreak="0">
    <w:nsid w:val="185E077F"/>
    <w:multiLevelType w:val="hybridMultilevel"/>
    <w:tmpl w:val="94D2C5B0"/>
    <w:lvl w:ilvl="0" w:tplc="91063A88">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 w15:restartNumberingAfterBreak="0">
    <w:nsid w:val="1A611FFD"/>
    <w:multiLevelType w:val="hybridMultilevel"/>
    <w:tmpl w:val="5ECAF19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A9626A7"/>
    <w:multiLevelType w:val="multilevel"/>
    <w:tmpl w:val="1E24CDEE"/>
    <w:lvl w:ilvl="0">
      <w:start w:val="1"/>
      <w:numFmt w:val="bullet"/>
      <w:lvlText w:val="●"/>
      <w:lvlJc w:val="left"/>
      <w:pPr>
        <w:ind w:left="360" w:hanging="360"/>
      </w:pPr>
      <w:rPr>
        <w:rFonts w:ascii="Noto Sans Symbols" w:eastAsia="Times New Roman" w:hAnsi="Noto Sans Symbols"/>
      </w:rPr>
    </w:lvl>
    <w:lvl w:ilvl="1">
      <w:start w:val="1"/>
      <w:numFmt w:val="bullet"/>
      <w:lvlText w:val="o"/>
      <w:lvlJc w:val="left"/>
      <w:pPr>
        <w:ind w:left="1440" w:hanging="360"/>
      </w:pPr>
      <w:rPr>
        <w:rFonts w:ascii="Courier New" w:eastAsia="Times New Roman" w:hAnsi="Courier New"/>
      </w:rPr>
    </w:lvl>
    <w:lvl w:ilvl="2">
      <w:start w:val="1"/>
      <w:numFmt w:val="bullet"/>
      <w:lvlText w:val="▪"/>
      <w:lvlJc w:val="left"/>
      <w:pPr>
        <w:ind w:left="2160" w:hanging="360"/>
      </w:pPr>
      <w:rPr>
        <w:rFonts w:ascii="Noto Sans Symbols" w:eastAsia="Times New Roman" w:hAnsi="Noto Sans Symbols"/>
      </w:rPr>
    </w:lvl>
    <w:lvl w:ilvl="3">
      <w:start w:val="1"/>
      <w:numFmt w:val="bullet"/>
      <w:lvlText w:val="●"/>
      <w:lvlJc w:val="left"/>
      <w:pPr>
        <w:ind w:left="2880" w:hanging="360"/>
      </w:pPr>
      <w:rPr>
        <w:rFonts w:ascii="Noto Sans Symbols" w:eastAsia="Times New Roman" w:hAnsi="Noto Sans Symbols"/>
      </w:rPr>
    </w:lvl>
    <w:lvl w:ilvl="4">
      <w:start w:val="1"/>
      <w:numFmt w:val="bullet"/>
      <w:lvlText w:val="o"/>
      <w:lvlJc w:val="left"/>
      <w:pPr>
        <w:ind w:left="3600" w:hanging="360"/>
      </w:pPr>
      <w:rPr>
        <w:rFonts w:ascii="Courier New" w:eastAsia="Times New Roman" w:hAnsi="Courier New"/>
      </w:rPr>
    </w:lvl>
    <w:lvl w:ilvl="5">
      <w:start w:val="1"/>
      <w:numFmt w:val="bullet"/>
      <w:lvlText w:val="▪"/>
      <w:lvlJc w:val="left"/>
      <w:pPr>
        <w:ind w:left="4320" w:hanging="360"/>
      </w:pPr>
      <w:rPr>
        <w:rFonts w:ascii="Noto Sans Symbols" w:eastAsia="Times New Roman" w:hAnsi="Noto Sans Symbols"/>
      </w:rPr>
    </w:lvl>
    <w:lvl w:ilvl="6">
      <w:start w:val="1"/>
      <w:numFmt w:val="bullet"/>
      <w:lvlText w:val="●"/>
      <w:lvlJc w:val="left"/>
      <w:pPr>
        <w:ind w:left="5040" w:hanging="360"/>
      </w:pPr>
      <w:rPr>
        <w:rFonts w:ascii="Noto Sans Symbols" w:eastAsia="Times New Roman" w:hAnsi="Noto Sans Symbols"/>
      </w:rPr>
    </w:lvl>
    <w:lvl w:ilvl="7">
      <w:start w:val="1"/>
      <w:numFmt w:val="bullet"/>
      <w:lvlText w:val="o"/>
      <w:lvlJc w:val="left"/>
      <w:pPr>
        <w:ind w:left="5760" w:hanging="360"/>
      </w:pPr>
      <w:rPr>
        <w:rFonts w:ascii="Courier New" w:eastAsia="Times New Roman" w:hAnsi="Courier New"/>
      </w:rPr>
    </w:lvl>
    <w:lvl w:ilvl="8">
      <w:start w:val="1"/>
      <w:numFmt w:val="bullet"/>
      <w:lvlText w:val="▪"/>
      <w:lvlJc w:val="left"/>
      <w:pPr>
        <w:ind w:left="6480" w:hanging="360"/>
      </w:pPr>
      <w:rPr>
        <w:rFonts w:ascii="Noto Sans Symbols" w:eastAsia="Times New Roman" w:hAnsi="Noto Sans Symbols"/>
      </w:rPr>
    </w:lvl>
  </w:abstractNum>
  <w:abstractNum w:abstractNumId="7" w15:restartNumberingAfterBreak="0">
    <w:nsid w:val="23FA54AB"/>
    <w:multiLevelType w:val="hybridMultilevel"/>
    <w:tmpl w:val="F5F45786"/>
    <w:lvl w:ilvl="0" w:tplc="B25CFAFA">
      <w:start w:val="1"/>
      <w:numFmt w:val="decimal"/>
      <w:lvlText w:val="%1."/>
      <w:lvlJc w:val="left"/>
      <w:pPr>
        <w:ind w:left="720" w:hanging="360"/>
      </w:pPr>
      <w:rPr>
        <w:rFonts w:cs="Times New Roman" w:hint="default"/>
        <w:sz w:val="20"/>
      </w:rPr>
    </w:lvl>
    <w:lvl w:ilvl="1" w:tplc="040C0001">
      <w:start w:val="1"/>
      <w:numFmt w:val="bullet"/>
      <w:lvlText w:val=""/>
      <w:lvlJc w:val="left"/>
      <w:pPr>
        <w:ind w:left="1440" w:hanging="360"/>
      </w:pPr>
      <w:rPr>
        <w:rFonts w:ascii="Symbol" w:hAnsi="Symbol" w:hint="default"/>
        <w:sz w:val="20"/>
      </w:rPr>
    </w:lvl>
    <w:lvl w:ilvl="2" w:tplc="0AB8797E">
      <w:start w:val="1"/>
      <w:numFmt w:val="upperLetter"/>
      <w:lvlText w:val="%3-"/>
      <w:lvlJc w:val="left"/>
      <w:pPr>
        <w:ind w:left="2340" w:hanging="360"/>
      </w:pPr>
      <w:rPr>
        <w:rFonts w:cs="Times New Roman" w:hint="default"/>
      </w:rPr>
    </w:lvl>
    <w:lvl w:ilvl="3" w:tplc="061E0A32" w:tentative="1">
      <w:start w:val="1"/>
      <w:numFmt w:val="decimal"/>
      <w:lvlText w:val="%4."/>
      <w:lvlJc w:val="left"/>
      <w:pPr>
        <w:ind w:left="2880" w:hanging="360"/>
      </w:pPr>
      <w:rPr>
        <w:rFonts w:cs="Times New Roman" w:hint="default"/>
        <w:sz w:val="20"/>
      </w:rPr>
    </w:lvl>
    <w:lvl w:ilvl="4" w:tplc="61243BE2" w:tentative="1">
      <w:start w:val="1"/>
      <w:numFmt w:val="lowerLetter"/>
      <w:lvlText w:val="%5."/>
      <w:lvlJc w:val="left"/>
      <w:pPr>
        <w:ind w:left="3600" w:hanging="360"/>
      </w:pPr>
      <w:rPr>
        <w:rFonts w:cs="Times New Roman" w:hint="default"/>
        <w:sz w:val="20"/>
      </w:rPr>
    </w:lvl>
    <w:lvl w:ilvl="5" w:tplc="BCAE110C" w:tentative="1">
      <w:start w:val="1"/>
      <w:numFmt w:val="lowerRoman"/>
      <w:lvlText w:val="%6."/>
      <w:lvlJc w:val="right"/>
      <w:pPr>
        <w:ind w:left="4320" w:hanging="180"/>
      </w:pPr>
      <w:rPr>
        <w:rFonts w:cs="Times New Roman" w:hint="default"/>
        <w:sz w:val="20"/>
      </w:rPr>
    </w:lvl>
    <w:lvl w:ilvl="6" w:tplc="3D684A0E" w:tentative="1">
      <w:start w:val="1"/>
      <w:numFmt w:val="decimal"/>
      <w:lvlText w:val="%7."/>
      <w:lvlJc w:val="left"/>
      <w:pPr>
        <w:ind w:left="5040" w:hanging="360"/>
      </w:pPr>
      <w:rPr>
        <w:rFonts w:cs="Times New Roman" w:hint="default"/>
        <w:sz w:val="20"/>
      </w:rPr>
    </w:lvl>
    <w:lvl w:ilvl="7" w:tplc="815E6D00" w:tentative="1">
      <w:start w:val="1"/>
      <w:numFmt w:val="lowerLetter"/>
      <w:lvlText w:val="%8."/>
      <w:lvlJc w:val="left"/>
      <w:pPr>
        <w:ind w:left="5760" w:hanging="360"/>
      </w:pPr>
      <w:rPr>
        <w:rFonts w:cs="Times New Roman" w:hint="default"/>
        <w:sz w:val="20"/>
      </w:rPr>
    </w:lvl>
    <w:lvl w:ilvl="8" w:tplc="2B12A188" w:tentative="1">
      <w:start w:val="1"/>
      <w:numFmt w:val="lowerRoman"/>
      <w:lvlText w:val="%9."/>
      <w:lvlJc w:val="right"/>
      <w:pPr>
        <w:ind w:left="6480" w:hanging="180"/>
      </w:pPr>
      <w:rPr>
        <w:rFonts w:cs="Times New Roman" w:hint="default"/>
        <w:sz w:val="20"/>
      </w:rPr>
    </w:lvl>
  </w:abstractNum>
  <w:abstractNum w:abstractNumId="8" w15:restartNumberingAfterBreak="0">
    <w:nsid w:val="25BD09D8"/>
    <w:multiLevelType w:val="hybridMultilevel"/>
    <w:tmpl w:val="A1E08ECE"/>
    <w:lvl w:ilvl="0" w:tplc="1FBE3142">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2B6C1A90"/>
    <w:multiLevelType w:val="hybridMultilevel"/>
    <w:tmpl w:val="8F4E197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FC66907"/>
    <w:multiLevelType w:val="hybridMultilevel"/>
    <w:tmpl w:val="5ECAF19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3C804D25"/>
    <w:multiLevelType w:val="hybridMultilevel"/>
    <w:tmpl w:val="70C6F21A"/>
    <w:lvl w:ilvl="0" w:tplc="1FBE3142">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2" w15:restartNumberingAfterBreak="0">
    <w:nsid w:val="3FC52C96"/>
    <w:multiLevelType w:val="multilevel"/>
    <w:tmpl w:val="4F2820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6D40062"/>
    <w:multiLevelType w:val="hybridMultilevel"/>
    <w:tmpl w:val="814E10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6EE5444"/>
    <w:multiLevelType w:val="hybridMultilevel"/>
    <w:tmpl w:val="750A8EDA"/>
    <w:lvl w:ilvl="0" w:tplc="ECF2A668">
      <w:start w:val="1"/>
      <w:numFmt w:val="bullet"/>
      <w:pStyle w:val="Paragraphedeliste"/>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6F310048"/>
    <w:multiLevelType w:val="hybridMultilevel"/>
    <w:tmpl w:val="F85202B8"/>
    <w:lvl w:ilvl="0" w:tplc="1FBE3142">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6" w15:restartNumberingAfterBreak="0">
    <w:nsid w:val="6FDB6E0C"/>
    <w:multiLevelType w:val="hybridMultilevel"/>
    <w:tmpl w:val="41363D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728115A3"/>
    <w:multiLevelType w:val="hybridMultilevel"/>
    <w:tmpl w:val="7EE6B698"/>
    <w:lvl w:ilvl="0" w:tplc="1FBE3142">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8" w15:restartNumberingAfterBreak="0">
    <w:nsid w:val="72975C82"/>
    <w:multiLevelType w:val="hybridMultilevel"/>
    <w:tmpl w:val="5ECAF19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766B2ED5"/>
    <w:multiLevelType w:val="hybridMultilevel"/>
    <w:tmpl w:val="1010B134"/>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0" w15:restartNumberingAfterBreak="0">
    <w:nsid w:val="776106EE"/>
    <w:multiLevelType w:val="hybridMultilevel"/>
    <w:tmpl w:val="0FFCBC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7"/>
  </w:num>
  <w:num w:numId="3">
    <w:abstractNumId w:val="19"/>
  </w:num>
  <w:num w:numId="4">
    <w:abstractNumId w:val="6"/>
  </w:num>
  <w:num w:numId="5">
    <w:abstractNumId w:val="14"/>
  </w:num>
  <w:num w:numId="6">
    <w:abstractNumId w:val="3"/>
  </w:num>
  <w:num w:numId="7">
    <w:abstractNumId w:val="3"/>
  </w:num>
  <w:num w:numId="8">
    <w:abstractNumId w:val="3"/>
  </w:num>
  <w:num w:numId="9">
    <w:abstractNumId w:val="14"/>
  </w:num>
  <w:num w:numId="10">
    <w:abstractNumId w:val="14"/>
  </w:num>
  <w:num w:numId="11">
    <w:abstractNumId w:val="20"/>
  </w:num>
  <w:num w:numId="12">
    <w:abstractNumId w:val="10"/>
  </w:num>
  <w:num w:numId="13">
    <w:abstractNumId w:val="9"/>
  </w:num>
  <w:num w:numId="14">
    <w:abstractNumId w:val="12"/>
  </w:num>
  <w:num w:numId="15">
    <w:abstractNumId w:val="0"/>
  </w:num>
  <w:num w:numId="16">
    <w:abstractNumId w:val="5"/>
  </w:num>
  <w:num w:numId="17">
    <w:abstractNumId w:val="18"/>
  </w:num>
  <w:num w:numId="18">
    <w:abstractNumId w:val="16"/>
  </w:num>
  <w:num w:numId="19">
    <w:abstractNumId w:val="13"/>
  </w:num>
  <w:num w:numId="20">
    <w:abstractNumId w:val="17"/>
  </w:num>
  <w:num w:numId="21">
    <w:abstractNumId w:val="2"/>
  </w:num>
  <w:num w:numId="22">
    <w:abstractNumId w:val="15"/>
  </w:num>
  <w:num w:numId="23">
    <w:abstractNumId w:val="4"/>
  </w:num>
  <w:num w:numId="24">
    <w:abstractNumId w:val="1"/>
  </w:num>
  <w:num w:numId="25">
    <w:abstractNumId w:val="11"/>
  </w:num>
  <w:num w:numId="26">
    <w:abstractNumId w:val="8"/>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BIDI Asma">
    <w15:presenceInfo w15:providerId="AD" w15:userId="S::aabidi@ayming.com::44f550c2-8ab2-47fd-b573-c1825819243b"/>
  </w15:person>
  <w15:person w15:author="Jacques Courbier">
    <w15:presenceInfo w15:providerId="AD" w15:userId="S::jcourbier@sqli.com::ac63961e-aa8e-4c8f-981c-672fd8fafd69"/>
  </w15:person>
  <w15:person w15:author="ALMACG\eiliesco">
    <w15:presenceInfo w15:providerId="None" w15:userId="ALMACG\eiliesco"/>
  </w15:person>
  <w15:person w15:author="Lucette Fagnon">
    <w15:presenceInfo w15:providerId="AD" w15:userId="S::lfagnon@sqli.com::74405be2-c32e-4e35-b694-e32564c3dd63"/>
  </w15:person>
  <w15:person w15:author="LUCETTE FAGNON">
    <w15:presenceInfo w15:providerId="AD" w15:userId="S-1-5-21-2052699199-3915784498-1582209984-1605709"/>
  </w15:person>
  <w15:person w15:author="Courbier Jacques">
    <w15:presenceInfo w15:providerId="AD" w15:userId="S::jcourbier@sqli.com::ac63961e-aa8e-4c8f-981c-672fd8fafd6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6"/>
  <w:hideSpellingErrors/>
  <w:hideGrammaticalErrors/>
  <w:trackRevisions/>
  <w:defaultTabStop w:val="708"/>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5C25"/>
    <w:rsid w:val="00001850"/>
    <w:rsid w:val="000049EE"/>
    <w:rsid w:val="00011FFE"/>
    <w:rsid w:val="0001457E"/>
    <w:rsid w:val="0001739A"/>
    <w:rsid w:val="000209EE"/>
    <w:rsid w:val="00023C53"/>
    <w:rsid w:val="000256EE"/>
    <w:rsid w:val="00033895"/>
    <w:rsid w:val="00035974"/>
    <w:rsid w:val="00040B6A"/>
    <w:rsid w:val="00042A4F"/>
    <w:rsid w:val="00052057"/>
    <w:rsid w:val="0005382B"/>
    <w:rsid w:val="00054A5B"/>
    <w:rsid w:val="00056A05"/>
    <w:rsid w:val="00060FCC"/>
    <w:rsid w:val="000623E3"/>
    <w:rsid w:val="00065CE5"/>
    <w:rsid w:val="00067097"/>
    <w:rsid w:val="0006760A"/>
    <w:rsid w:val="0007141C"/>
    <w:rsid w:val="0007265E"/>
    <w:rsid w:val="00076000"/>
    <w:rsid w:val="0008166D"/>
    <w:rsid w:val="00082AA0"/>
    <w:rsid w:val="00084B14"/>
    <w:rsid w:val="00094EAD"/>
    <w:rsid w:val="000A607E"/>
    <w:rsid w:val="000A6E04"/>
    <w:rsid w:val="000C0936"/>
    <w:rsid w:val="000C51A3"/>
    <w:rsid w:val="000C6423"/>
    <w:rsid w:val="000D2A92"/>
    <w:rsid w:val="000D4479"/>
    <w:rsid w:val="000F32E6"/>
    <w:rsid w:val="000F4371"/>
    <w:rsid w:val="000F5270"/>
    <w:rsid w:val="000F5481"/>
    <w:rsid w:val="000F5C25"/>
    <w:rsid w:val="00102108"/>
    <w:rsid w:val="00104198"/>
    <w:rsid w:val="0010535E"/>
    <w:rsid w:val="00106736"/>
    <w:rsid w:val="001113BD"/>
    <w:rsid w:val="00111555"/>
    <w:rsid w:val="0011507A"/>
    <w:rsid w:val="001162E0"/>
    <w:rsid w:val="00117635"/>
    <w:rsid w:val="00117B20"/>
    <w:rsid w:val="0012079F"/>
    <w:rsid w:val="00126489"/>
    <w:rsid w:val="00130071"/>
    <w:rsid w:val="00135807"/>
    <w:rsid w:val="00135A01"/>
    <w:rsid w:val="001371C9"/>
    <w:rsid w:val="0013754A"/>
    <w:rsid w:val="001445D6"/>
    <w:rsid w:val="00146874"/>
    <w:rsid w:val="00150D71"/>
    <w:rsid w:val="001519E8"/>
    <w:rsid w:val="00152828"/>
    <w:rsid w:val="00155055"/>
    <w:rsid w:val="00161896"/>
    <w:rsid w:val="00173282"/>
    <w:rsid w:val="00173E34"/>
    <w:rsid w:val="00173F0D"/>
    <w:rsid w:val="00174DF6"/>
    <w:rsid w:val="00174EF8"/>
    <w:rsid w:val="00182958"/>
    <w:rsid w:val="0018382E"/>
    <w:rsid w:val="001945FC"/>
    <w:rsid w:val="001975AA"/>
    <w:rsid w:val="001A0F28"/>
    <w:rsid w:val="001A220A"/>
    <w:rsid w:val="001A4697"/>
    <w:rsid w:val="001A533C"/>
    <w:rsid w:val="001B1E76"/>
    <w:rsid w:val="001B27D6"/>
    <w:rsid w:val="001B4DE1"/>
    <w:rsid w:val="001B4EAE"/>
    <w:rsid w:val="001C1C08"/>
    <w:rsid w:val="001C3C09"/>
    <w:rsid w:val="001C3ECC"/>
    <w:rsid w:val="001C50D5"/>
    <w:rsid w:val="001D3673"/>
    <w:rsid w:val="001D7EAD"/>
    <w:rsid w:val="001E2983"/>
    <w:rsid w:val="001E65BA"/>
    <w:rsid w:val="001E70BB"/>
    <w:rsid w:val="002017E5"/>
    <w:rsid w:val="002028AF"/>
    <w:rsid w:val="00202FEA"/>
    <w:rsid w:val="00206634"/>
    <w:rsid w:val="00211BB9"/>
    <w:rsid w:val="00214959"/>
    <w:rsid w:val="002171C7"/>
    <w:rsid w:val="0022755C"/>
    <w:rsid w:val="002371B5"/>
    <w:rsid w:val="00242EF5"/>
    <w:rsid w:val="002452F2"/>
    <w:rsid w:val="00257390"/>
    <w:rsid w:val="00261457"/>
    <w:rsid w:val="00264AD8"/>
    <w:rsid w:val="00266436"/>
    <w:rsid w:val="0027421D"/>
    <w:rsid w:val="00277476"/>
    <w:rsid w:val="002814EC"/>
    <w:rsid w:val="0028620C"/>
    <w:rsid w:val="0029110D"/>
    <w:rsid w:val="002A1D58"/>
    <w:rsid w:val="002A3C79"/>
    <w:rsid w:val="002B5245"/>
    <w:rsid w:val="002C14F1"/>
    <w:rsid w:val="002C2F36"/>
    <w:rsid w:val="002C4B57"/>
    <w:rsid w:val="002C5087"/>
    <w:rsid w:val="002D421F"/>
    <w:rsid w:val="002E0885"/>
    <w:rsid w:val="002E0C75"/>
    <w:rsid w:val="002E2E43"/>
    <w:rsid w:val="002E3685"/>
    <w:rsid w:val="002E3D69"/>
    <w:rsid w:val="002E4DDC"/>
    <w:rsid w:val="002F1B9C"/>
    <w:rsid w:val="002F3473"/>
    <w:rsid w:val="002F4B6B"/>
    <w:rsid w:val="003025E5"/>
    <w:rsid w:val="00304972"/>
    <w:rsid w:val="0031119A"/>
    <w:rsid w:val="003127C0"/>
    <w:rsid w:val="00312856"/>
    <w:rsid w:val="003148AC"/>
    <w:rsid w:val="003162CC"/>
    <w:rsid w:val="00317943"/>
    <w:rsid w:val="00321CDF"/>
    <w:rsid w:val="00322698"/>
    <w:rsid w:val="00322AA6"/>
    <w:rsid w:val="00327C63"/>
    <w:rsid w:val="00346763"/>
    <w:rsid w:val="0035385B"/>
    <w:rsid w:val="00353BD4"/>
    <w:rsid w:val="003564AB"/>
    <w:rsid w:val="0036089B"/>
    <w:rsid w:val="00361E44"/>
    <w:rsid w:val="0036207C"/>
    <w:rsid w:val="00371730"/>
    <w:rsid w:val="00374202"/>
    <w:rsid w:val="003753DF"/>
    <w:rsid w:val="003918C9"/>
    <w:rsid w:val="003A05E1"/>
    <w:rsid w:val="003A2196"/>
    <w:rsid w:val="003A529B"/>
    <w:rsid w:val="003A5A76"/>
    <w:rsid w:val="003B3833"/>
    <w:rsid w:val="003B49FA"/>
    <w:rsid w:val="003B58C1"/>
    <w:rsid w:val="003B6711"/>
    <w:rsid w:val="003C0F8B"/>
    <w:rsid w:val="003C1EE6"/>
    <w:rsid w:val="003C2076"/>
    <w:rsid w:val="003C2272"/>
    <w:rsid w:val="003C4C6A"/>
    <w:rsid w:val="003D12F8"/>
    <w:rsid w:val="003D1AF3"/>
    <w:rsid w:val="003D1DA5"/>
    <w:rsid w:val="003D4127"/>
    <w:rsid w:val="003D73E7"/>
    <w:rsid w:val="003E24A0"/>
    <w:rsid w:val="003F20A2"/>
    <w:rsid w:val="003F37C7"/>
    <w:rsid w:val="004040CE"/>
    <w:rsid w:val="00405091"/>
    <w:rsid w:val="00406D93"/>
    <w:rsid w:val="004101A6"/>
    <w:rsid w:val="00413166"/>
    <w:rsid w:val="00415D14"/>
    <w:rsid w:val="00425798"/>
    <w:rsid w:val="00425E4D"/>
    <w:rsid w:val="00432A52"/>
    <w:rsid w:val="00432C97"/>
    <w:rsid w:val="004341F0"/>
    <w:rsid w:val="00437B7C"/>
    <w:rsid w:val="0044028B"/>
    <w:rsid w:val="0044310B"/>
    <w:rsid w:val="0044363F"/>
    <w:rsid w:val="00453933"/>
    <w:rsid w:val="004576B5"/>
    <w:rsid w:val="00471500"/>
    <w:rsid w:val="00471D18"/>
    <w:rsid w:val="00473F1D"/>
    <w:rsid w:val="004837FB"/>
    <w:rsid w:val="00485497"/>
    <w:rsid w:val="00496155"/>
    <w:rsid w:val="004B0241"/>
    <w:rsid w:val="004B2C5A"/>
    <w:rsid w:val="004B3C75"/>
    <w:rsid w:val="004C2AFF"/>
    <w:rsid w:val="004C2D9B"/>
    <w:rsid w:val="004C49BD"/>
    <w:rsid w:val="004D15EC"/>
    <w:rsid w:val="004D1A11"/>
    <w:rsid w:val="004D377C"/>
    <w:rsid w:val="004E17C2"/>
    <w:rsid w:val="004E2F7B"/>
    <w:rsid w:val="004E59DC"/>
    <w:rsid w:val="004E5A06"/>
    <w:rsid w:val="004E5A8D"/>
    <w:rsid w:val="004E5E8E"/>
    <w:rsid w:val="004E6296"/>
    <w:rsid w:val="004E699E"/>
    <w:rsid w:val="004E7C62"/>
    <w:rsid w:val="004F0997"/>
    <w:rsid w:val="0050483D"/>
    <w:rsid w:val="00506FDE"/>
    <w:rsid w:val="0050781B"/>
    <w:rsid w:val="00517F78"/>
    <w:rsid w:val="0052158D"/>
    <w:rsid w:val="00526153"/>
    <w:rsid w:val="005275D2"/>
    <w:rsid w:val="00530C06"/>
    <w:rsid w:val="005332F3"/>
    <w:rsid w:val="00534B8A"/>
    <w:rsid w:val="00540538"/>
    <w:rsid w:val="00544BDF"/>
    <w:rsid w:val="00545FEE"/>
    <w:rsid w:val="0055506C"/>
    <w:rsid w:val="00556FC1"/>
    <w:rsid w:val="00560328"/>
    <w:rsid w:val="00562703"/>
    <w:rsid w:val="00564A32"/>
    <w:rsid w:val="00572043"/>
    <w:rsid w:val="00574E5F"/>
    <w:rsid w:val="00580542"/>
    <w:rsid w:val="005872D2"/>
    <w:rsid w:val="00591C7D"/>
    <w:rsid w:val="0059284E"/>
    <w:rsid w:val="00596D4B"/>
    <w:rsid w:val="005A1169"/>
    <w:rsid w:val="005A1D54"/>
    <w:rsid w:val="005B657C"/>
    <w:rsid w:val="005B679A"/>
    <w:rsid w:val="005C054D"/>
    <w:rsid w:val="005D0116"/>
    <w:rsid w:val="005D2F68"/>
    <w:rsid w:val="005D60B9"/>
    <w:rsid w:val="005D71A3"/>
    <w:rsid w:val="005E3996"/>
    <w:rsid w:val="005F33DC"/>
    <w:rsid w:val="005F53FB"/>
    <w:rsid w:val="00602497"/>
    <w:rsid w:val="006029C8"/>
    <w:rsid w:val="0060590B"/>
    <w:rsid w:val="006104B0"/>
    <w:rsid w:val="00641A0D"/>
    <w:rsid w:val="00642112"/>
    <w:rsid w:val="00645257"/>
    <w:rsid w:val="00651253"/>
    <w:rsid w:val="00651E73"/>
    <w:rsid w:val="006543F9"/>
    <w:rsid w:val="00656DBB"/>
    <w:rsid w:val="00662491"/>
    <w:rsid w:val="00662CDA"/>
    <w:rsid w:val="0066658A"/>
    <w:rsid w:val="00674237"/>
    <w:rsid w:val="006763D1"/>
    <w:rsid w:val="00676BFB"/>
    <w:rsid w:val="006841A6"/>
    <w:rsid w:val="00690CDC"/>
    <w:rsid w:val="00690D27"/>
    <w:rsid w:val="00691B87"/>
    <w:rsid w:val="006937A7"/>
    <w:rsid w:val="006952B4"/>
    <w:rsid w:val="00696FC3"/>
    <w:rsid w:val="006A425F"/>
    <w:rsid w:val="006A5917"/>
    <w:rsid w:val="006B22B0"/>
    <w:rsid w:val="006B2384"/>
    <w:rsid w:val="006C6D2D"/>
    <w:rsid w:val="006D328A"/>
    <w:rsid w:val="006E08E4"/>
    <w:rsid w:val="006E3B1A"/>
    <w:rsid w:val="006F116C"/>
    <w:rsid w:val="006F247E"/>
    <w:rsid w:val="006F5319"/>
    <w:rsid w:val="006F568C"/>
    <w:rsid w:val="006F637F"/>
    <w:rsid w:val="00701159"/>
    <w:rsid w:val="00704284"/>
    <w:rsid w:val="00704437"/>
    <w:rsid w:val="00715793"/>
    <w:rsid w:val="00716517"/>
    <w:rsid w:val="00716FBB"/>
    <w:rsid w:val="007207D1"/>
    <w:rsid w:val="00725544"/>
    <w:rsid w:val="00731BDC"/>
    <w:rsid w:val="00737391"/>
    <w:rsid w:val="007413D9"/>
    <w:rsid w:val="00741479"/>
    <w:rsid w:val="00746817"/>
    <w:rsid w:val="00750152"/>
    <w:rsid w:val="007530C3"/>
    <w:rsid w:val="007537FF"/>
    <w:rsid w:val="007577F6"/>
    <w:rsid w:val="00771417"/>
    <w:rsid w:val="0077190B"/>
    <w:rsid w:val="007722AE"/>
    <w:rsid w:val="00775762"/>
    <w:rsid w:val="00775AD0"/>
    <w:rsid w:val="00776686"/>
    <w:rsid w:val="00776F19"/>
    <w:rsid w:val="007819D1"/>
    <w:rsid w:val="00781C42"/>
    <w:rsid w:val="00782AF8"/>
    <w:rsid w:val="00783538"/>
    <w:rsid w:val="00787193"/>
    <w:rsid w:val="00793248"/>
    <w:rsid w:val="00793389"/>
    <w:rsid w:val="00795854"/>
    <w:rsid w:val="00795C2B"/>
    <w:rsid w:val="0079707F"/>
    <w:rsid w:val="007A2B5A"/>
    <w:rsid w:val="007A5BCB"/>
    <w:rsid w:val="007A7D6B"/>
    <w:rsid w:val="007B2948"/>
    <w:rsid w:val="007B47CA"/>
    <w:rsid w:val="007C0127"/>
    <w:rsid w:val="007C355E"/>
    <w:rsid w:val="007C3D5F"/>
    <w:rsid w:val="007C486A"/>
    <w:rsid w:val="007C6DBB"/>
    <w:rsid w:val="007D1F02"/>
    <w:rsid w:val="007E2314"/>
    <w:rsid w:val="007E6E05"/>
    <w:rsid w:val="007F4F4D"/>
    <w:rsid w:val="007F6316"/>
    <w:rsid w:val="00801879"/>
    <w:rsid w:val="00801EB7"/>
    <w:rsid w:val="00807D4A"/>
    <w:rsid w:val="00810D41"/>
    <w:rsid w:val="00811230"/>
    <w:rsid w:val="00817305"/>
    <w:rsid w:val="008223B5"/>
    <w:rsid w:val="008233F1"/>
    <w:rsid w:val="008304F8"/>
    <w:rsid w:val="00831445"/>
    <w:rsid w:val="00831F64"/>
    <w:rsid w:val="00836C59"/>
    <w:rsid w:val="00851316"/>
    <w:rsid w:val="00852809"/>
    <w:rsid w:val="00855CEF"/>
    <w:rsid w:val="00880CB1"/>
    <w:rsid w:val="00887B20"/>
    <w:rsid w:val="00890435"/>
    <w:rsid w:val="008924C6"/>
    <w:rsid w:val="008A28CF"/>
    <w:rsid w:val="008B01A5"/>
    <w:rsid w:val="008B1A1B"/>
    <w:rsid w:val="008B7183"/>
    <w:rsid w:val="008C7FDA"/>
    <w:rsid w:val="008D110A"/>
    <w:rsid w:val="008D2540"/>
    <w:rsid w:val="008D5777"/>
    <w:rsid w:val="008D6E86"/>
    <w:rsid w:val="008D702B"/>
    <w:rsid w:val="008E0221"/>
    <w:rsid w:val="008E4A13"/>
    <w:rsid w:val="008E4B62"/>
    <w:rsid w:val="008E4F77"/>
    <w:rsid w:val="008E6E79"/>
    <w:rsid w:val="009066B4"/>
    <w:rsid w:val="0090767D"/>
    <w:rsid w:val="009146ED"/>
    <w:rsid w:val="009169F3"/>
    <w:rsid w:val="00921291"/>
    <w:rsid w:val="00923460"/>
    <w:rsid w:val="00925BA1"/>
    <w:rsid w:val="00930721"/>
    <w:rsid w:val="00930BA5"/>
    <w:rsid w:val="00932BDE"/>
    <w:rsid w:val="0093570B"/>
    <w:rsid w:val="00942DAD"/>
    <w:rsid w:val="00946228"/>
    <w:rsid w:val="00946EB9"/>
    <w:rsid w:val="0095057A"/>
    <w:rsid w:val="00952A60"/>
    <w:rsid w:val="009530C5"/>
    <w:rsid w:val="00953F87"/>
    <w:rsid w:val="00955FA1"/>
    <w:rsid w:val="00956ECF"/>
    <w:rsid w:val="0096095E"/>
    <w:rsid w:val="00961DF9"/>
    <w:rsid w:val="00962124"/>
    <w:rsid w:val="0096252B"/>
    <w:rsid w:val="009629D3"/>
    <w:rsid w:val="0097333D"/>
    <w:rsid w:val="00987062"/>
    <w:rsid w:val="0098733F"/>
    <w:rsid w:val="00990008"/>
    <w:rsid w:val="00995E3F"/>
    <w:rsid w:val="0099689B"/>
    <w:rsid w:val="009A4E59"/>
    <w:rsid w:val="009A6425"/>
    <w:rsid w:val="009B26F8"/>
    <w:rsid w:val="009B584D"/>
    <w:rsid w:val="009C3745"/>
    <w:rsid w:val="009D47AC"/>
    <w:rsid w:val="009D7F2E"/>
    <w:rsid w:val="009E22FC"/>
    <w:rsid w:val="009E6D3F"/>
    <w:rsid w:val="009F3076"/>
    <w:rsid w:val="009F61F9"/>
    <w:rsid w:val="009F7E89"/>
    <w:rsid w:val="00A00345"/>
    <w:rsid w:val="00A0507F"/>
    <w:rsid w:val="00A051D9"/>
    <w:rsid w:val="00A05743"/>
    <w:rsid w:val="00A105A5"/>
    <w:rsid w:val="00A10D4D"/>
    <w:rsid w:val="00A15F8F"/>
    <w:rsid w:val="00A23AEA"/>
    <w:rsid w:val="00A259A4"/>
    <w:rsid w:val="00A277D7"/>
    <w:rsid w:val="00A42B0D"/>
    <w:rsid w:val="00A5426F"/>
    <w:rsid w:val="00A56048"/>
    <w:rsid w:val="00A56A2E"/>
    <w:rsid w:val="00A6370C"/>
    <w:rsid w:val="00A64EC7"/>
    <w:rsid w:val="00A66DCA"/>
    <w:rsid w:val="00A7227C"/>
    <w:rsid w:val="00A761DD"/>
    <w:rsid w:val="00A76D9B"/>
    <w:rsid w:val="00A827D6"/>
    <w:rsid w:val="00A828B1"/>
    <w:rsid w:val="00A84B73"/>
    <w:rsid w:val="00A87B72"/>
    <w:rsid w:val="00A9729E"/>
    <w:rsid w:val="00AA7468"/>
    <w:rsid w:val="00AB0F9C"/>
    <w:rsid w:val="00AB4607"/>
    <w:rsid w:val="00AC4169"/>
    <w:rsid w:val="00AD3CB1"/>
    <w:rsid w:val="00AE3DA5"/>
    <w:rsid w:val="00AF0E9A"/>
    <w:rsid w:val="00AF6AFE"/>
    <w:rsid w:val="00B00236"/>
    <w:rsid w:val="00B06B34"/>
    <w:rsid w:val="00B06E22"/>
    <w:rsid w:val="00B137A8"/>
    <w:rsid w:val="00B16241"/>
    <w:rsid w:val="00B20097"/>
    <w:rsid w:val="00B2097C"/>
    <w:rsid w:val="00B24F13"/>
    <w:rsid w:val="00B353AB"/>
    <w:rsid w:val="00B50E69"/>
    <w:rsid w:val="00B53080"/>
    <w:rsid w:val="00B56D11"/>
    <w:rsid w:val="00B7336B"/>
    <w:rsid w:val="00B7409A"/>
    <w:rsid w:val="00B74F5D"/>
    <w:rsid w:val="00B76D35"/>
    <w:rsid w:val="00B808E9"/>
    <w:rsid w:val="00B8787E"/>
    <w:rsid w:val="00B93E10"/>
    <w:rsid w:val="00B9435E"/>
    <w:rsid w:val="00B94B13"/>
    <w:rsid w:val="00B96721"/>
    <w:rsid w:val="00B97C4A"/>
    <w:rsid w:val="00BA094D"/>
    <w:rsid w:val="00BA1571"/>
    <w:rsid w:val="00BA1AFF"/>
    <w:rsid w:val="00BA22B1"/>
    <w:rsid w:val="00BB273B"/>
    <w:rsid w:val="00BB549C"/>
    <w:rsid w:val="00BC35E4"/>
    <w:rsid w:val="00BC4742"/>
    <w:rsid w:val="00BC4C92"/>
    <w:rsid w:val="00BD0349"/>
    <w:rsid w:val="00BE325C"/>
    <w:rsid w:val="00BE7891"/>
    <w:rsid w:val="00BE79E4"/>
    <w:rsid w:val="00BF1305"/>
    <w:rsid w:val="00C11087"/>
    <w:rsid w:val="00C11732"/>
    <w:rsid w:val="00C11BEC"/>
    <w:rsid w:val="00C14824"/>
    <w:rsid w:val="00C170A9"/>
    <w:rsid w:val="00C17EA0"/>
    <w:rsid w:val="00C2079B"/>
    <w:rsid w:val="00C22A3E"/>
    <w:rsid w:val="00C23491"/>
    <w:rsid w:val="00C3072F"/>
    <w:rsid w:val="00C3579F"/>
    <w:rsid w:val="00C3615F"/>
    <w:rsid w:val="00C4129B"/>
    <w:rsid w:val="00C418C8"/>
    <w:rsid w:val="00C42F00"/>
    <w:rsid w:val="00C43A65"/>
    <w:rsid w:val="00C46139"/>
    <w:rsid w:val="00C46768"/>
    <w:rsid w:val="00C5276D"/>
    <w:rsid w:val="00C542B0"/>
    <w:rsid w:val="00C54E6A"/>
    <w:rsid w:val="00C5524D"/>
    <w:rsid w:val="00C57AE0"/>
    <w:rsid w:val="00C60099"/>
    <w:rsid w:val="00C61607"/>
    <w:rsid w:val="00C7131D"/>
    <w:rsid w:val="00C80AC7"/>
    <w:rsid w:val="00C871CD"/>
    <w:rsid w:val="00C933B6"/>
    <w:rsid w:val="00CA0D19"/>
    <w:rsid w:val="00CA42C6"/>
    <w:rsid w:val="00CC23E7"/>
    <w:rsid w:val="00CC70E2"/>
    <w:rsid w:val="00CC73BE"/>
    <w:rsid w:val="00CD7684"/>
    <w:rsid w:val="00CE00EC"/>
    <w:rsid w:val="00CE17C8"/>
    <w:rsid w:val="00CE445F"/>
    <w:rsid w:val="00CE548F"/>
    <w:rsid w:val="00CE54C7"/>
    <w:rsid w:val="00D10429"/>
    <w:rsid w:val="00D1490D"/>
    <w:rsid w:val="00D15412"/>
    <w:rsid w:val="00D162A6"/>
    <w:rsid w:val="00D16FCB"/>
    <w:rsid w:val="00D17C0F"/>
    <w:rsid w:val="00D25166"/>
    <w:rsid w:val="00D26426"/>
    <w:rsid w:val="00D27E19"/>
    <w:rsid w:val="00D34059"/>
    <w:rsid w:val="00D40778"/>
    <w:rsid w:val="00D42421"/>
    <w:rsid w:val="00D431BE"/>
    <w:rsid w:val="00D5048E"/>
    <w:rsid w:val="00D55A62"/>
    <w:rsid w:val="00D57E56"/>
    <w:rsid w:val="00D63FE8"/>
    <w:rsid w:val="00D65F20"/>
    <w:rsid w:val="00D66CE1"/>
    <w:rsid w:val="00D73DD1"/>
    <w:rsid w:val="00D76077"/>
    <w:rsid w:val="00D910E4"/>
    <w:rsid w:val="00D9467F"/>
    <w:rsid w:val="00DB46BC"/>
    <w:rsid w:val="00DB5F06"/>
    <w:rsid w:val="00DB7E86"/>
    <w:rsid w:val="00DC06AE"/>
    <w:rsid w:val="00DC334C"/>
    <w:rsid w:val="00DC449F"/>
    <w:rsid w:val="00DC4D77"/>
    <w:rsid w:val="00DD58A9"/>
    <w:rsid w:val="00DD6CF8"/>
    <w:rsid w:val="00DE2A69"/>
    <w:rsid w:val="00DE7EE3"/>
    <w:rsid w:val="00DF49AB"/>
    <w:rsid w:val="00DF54AC"/>
    <w:rsid w:val="00DF63D8"/>
    <w:rsid w:val="00DF64BD"/>
    <w:rsid w:val="00E00377"/>
    <w:rsid w:val="00E00AB0"/>
    <w:rsid w:val="00E0359A"/>
    <w:rsid w:val="00E15271"/>
    <w:rsid w:val="00E21510"/>
    <w:rsid w:val="00E23AA0"/>
    <w:rsid w:val="00E23C54"/>
    <w:rsid w:val="00E24D0D"/>
    <w:rsid w:val="00E251F9"/>
    <w:rsid w:val="00E2523F"/>
    <w:rsid w:val="00E2607B"/>
    <w:rsid w:val="00E27991"/>
    <w:rsid w:val="00E27ABE"/>
    <w:rsid w:val="00E32BA3"/>
    <w:rsid w:val="00E35F9D"/>
    <w:rsid w:val="00E36A93"/>
    <w:rsid w:val="00E42E34"/>
    <w:rsid w:val="00E45875"/>
    <w:rsid w:val="00E52C3B"/>
    <w:rsid w:val="00E5390E"/>
    <w:rsid w:val="00E53D36"/>
    <w:rsid w:val="00E55BCF"/>
    <w:rsid w:val="00E65788"/>
    <w:rsid w:val="00E7128D"/>
    <w:rsid w:val="00E72A09"/>
    <w:rsid w:val="00E948BB"/>
    <w:rsid w:val="00E951F8"/>
    <w:rsid w:val="00E960CB"/>
    <w:rsid w:val="00E9627B"/>
    <w:rsid w:val="00EA6127"/>
    <w:rsid w:val="00EB10C1"/>
    <w:rsid w:val="00EB2751"/>
    <w:rsid w:val="00EB7450"/>
    <w:rsid w:val="00EC125C"/>
    <w:rsid w:val="00EC2973"/>
    <w:rsid w:val="00EC3A1C"/>
    <w:rsid w:val="00EC4436"/>
    <w:rsid w:val="00EC5BCD"/>
    <w:rsid w:val="00ED2E9C"/>
    <w:rsid w:val="00ED60C4"/>
    <w:rsid w:val="00EE33A6"/>
    <w:rsid w:val="00EE61D6"/>
    <w:rsid w:val="00EE709C"/>
    <w:rsid w:val="00EE7907"/>
    <w:rsid w:val="00EF4AF3"/>
    <w:rsid w:val="00EF70C2"/>
    <w:rsid w:val="00EF7E4A"/>
    <w:rsid w:val="00F063DF"/>
    <w:rsid w:val="00F074D5"/>
    <w:rsid w:val="00F1168B"/>
    <w:rsid w:val="00F131F8"/>
    <w:rsid w:val="00F20F9F"/>
    <w:rsid w:val="00F2339F"/>
    <w:rsid w:val="00F23524"/>
    <w:rsid w:val="00F27CB8"/>
    <w:rsid w:val="00F325EB"/>
    <w:rsid w:val="00F347E8"/>
    <w:rsid w:val="00F404A0"/>
    <w:rsid w:val="00F431DD"/>
    <w:rsid w:val="00F44F2A"/>
    <w:rsid w:val="00F46098"/>
    <w:rsid w:val="00F476B7"/>
    <w:rsid w:val="00F515D3"/>
    <w:rsid w:val="00F51685"/>
    <w:rsid w:val="00F56DF5"/>
    <w:rsid w:val="00F64008"/>
    <w:rsid w:val="00F673E0"/>
    <w:rsid w:val="00F738ED"/>
    <w:rsid w:val="00F73B97"/>
    <w:rsid w:val="00F73BB5"/>
    <w:rsid w:val="00F777E7"/>
    <w:rsid w:val="00F80350"/>
    <w:rsid w:val="00F86156"/>
    <w:rsid w:val="00F869E2"/>
    <w:rsid w:val="00F9096B"/>
    <w:rsid w:val="00F92F3C"/>
    <w:rsid w:val="00F96D2D"/>
    <w:rsid w:val="00F9774D"/>
    <w:rsid w:val="00FA1BC3"/>
    <w:rsid w:val="00FA1BE9"/>
    <w:rsid w:val="00FA59EB"/>
    <w:rsid w:val="00FA5A4F"/>
    <w:rsid w:val="00FB1F1B"/>
    <w:rsid w:val="00FC1617"/>
    <w:rsid w:val="00FC337F"/>
    <w:rsid w:val="00FC5316"/>
    <w:rsid w:val="00FD0F6E"/>
    <w:rsid w:val="00FD1E6E"/>
    <w:rsid w:val="00FD369B"/>
    <w:rsid w:val="00FE6123"/>
    <w:rsid w:val="00FF0322"/>
    <w:rsid w:val="00FF0B6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CC71FA3"/>
  <w15:chartTrackingRefBased/>
  <w15:docId w15:val="{FE03E110-DCE7-4C24-8A46-4EB7D54340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6316"/>
    <w:rPr>
      <w:rFonts w:ascii="Rockwell" w:hAnsi="Rockwell"/>
    </w:rPr>
  </w:style>
  <w:style w:type="paragraph" w:styleId="Titre1">
    <w:name w:val="heading 1"/>
    <w:basedOn w:val="Normal"/>
    <w:next w:val="Normal"/>
    <w:link w:val="Titre1Car"/>
    <w:uiPriority w:val="9"/>
    <w:qFormat/>
    <w:rsid w:val="000F5C25"/>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itre2">
    <w:name w:val="heading 2"/>
    <w:basedOn w:val="Normal"/>
    <w:next w:val="Normal"/>
    <w:link w:val="Titre2Car"/>
    <w:uiPriority w:val="9"/>
    <w:unhideWhenUsed/>
    <w:qFormat/>
    <w:rsid w:val="000F5C25"/>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itre3">
    <w:name w:val="heading 3"/>
    <w:basedOn w:val="Normal"/>
    <w:next w:val="Normal"/>
    <w:link w:val="Titre3Car"/>
    <w:uiPriority w:val="9"/>
    <w:unhideWhenUsed/>
    <w:qFormat/>
    <w:rsid w:val="000F5C25"/>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Titre4">
    <w:name w:val="heading 4"/>
    <w:basedOn w:val="Normal"/>
    <w:next w:val="Normal"/>
    <w:link w:val="Titre4Car"/>
    <w:uiPriority w:val="9"/>
    <w:unhideWhenUsed/>
    <w:qFormat/>
    <w:rsid w:val="000F5C25"/>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Titre5">
    <w:name w:val="heading 5"/>
    <w:basedOn w:val="Normal"/>
    <w:next w:val="Normal"/>
    <w:link w:val="Titre5Car"/>
    <w:uiPriority w:val="9"/>
    <w:unhideWhenUsed/>
    <w:qFormat/>
    <w:rsid w:val="000F5C25"/>
    <w:pPr>
      <w:keepNext/>
      <w:keepLines/>
      <w:numPr>
        <w:ilvl w:val="4"/>
        <w:numId w:val="1"/>
      </w:numPr>
      <w:spacing w:before="200" w:after="0"/>
      <w:ind w:left="1008"/>
      <w:outlineLvl w:val="4"/>
    </w:pPr>
    <w:rPr>
      <w:rFonts w:asciiTheme="majorHAnsi" w:eastAsiaTheme="majorEastAsia" w:hAnsiTheme="majorHAnsi" w:cstheme="majorBidi"/>
      <w:color w:val="000000" w:themeColor="text2" w:themeShade="BF"/>
    </w:rPr>
  </w:style>
  <w:style w:type="paragraph" w:styleId="Titre6">
    <w:name w:val="heading 6"/>
    <w:basedOn w:val="Normal"/>
    <w:next w:val="Normal"/>
    <w:link w:val="Titre6Car"/>
    <w:uiPriority w:val="9"/>
    <w:unhideWhenUsed/>
    <w:qFormat/>
    <w:rsid w:val="000F5C25"/>
    <w:pPr>
      <w:keepNext/>
      <w:keepLines/>
      <w:numPr>
        <w:ilvl w:val="5"/>
        <w:numId w:val="1"/>
      </w:numPr>
      <w:spacing w:before="200" w:after="0"/>
      <w:outlineLvl w:val="5"/>
    </w:pPr>
    <w:rPr>
      <w:rFonts w:asciiTheme="majorHAnsi" w:eastAsiaTheme="majorEastAsia" w:hAnsiTheme="majorHAnsi" w:cstheme="majorBidi"/>
      <w:i/>
      <w:iCs/>
      <w:color w:val="000000" w:themeColor="text2" w:themeShade="BF"/>
    </w:rPr>
  </w:style>
  <w:style w:type="paragraph" w:styleId="Titre7">
    <w:name w:val="heading 7"/>
    <w:basedOn w:val="Normal"/>
    <w:next w:val="Normal"/>
    <w:link w:val="Titre7Car"/>
    <w:uiPriority w:val="9"/>
    <w:unhideWhenUsed/>
    <w:qFormat/>
    <w:rsid w:val="000F5C2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F5C25"/>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0F5C2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F5C25"/>
    <w:rPr>
      <w:rFonts w:asciiTheme="majorHAnsi" w:eastAsiaTheme="majorEastAsia" w:hAnsiTheme="majorHAnsi" w:cstheme="majorBidi"/>
      <w:b/>
      <w:bCs/>
      <w:smallCaps/>
      <w:color w:val="000000" w:themeColor="text1"/>
      <w:sz w:val="36"/>
      <w:szCs w:val="36"/>
    </w:rPr>
  </w:style>
  <w:style w:type="character" w:customStyle="1" w:styleId="Titre2Car">
    <w:name w:val="Titre 2 Car"/>
    <w:basedOn w:val="Policepardfaut"/>
    <w:link w:val="Titre2"/>
    <w:uiPriority w:val="9"/>
    <w:rsid w:val="000F5C25"/>
    <w:rPr>
      <w:rFonts w:asciiTheme="majorHAnsi" w:eastAsiaTheme="majorEastAsia" w:hAnsiTheme="majorHAnsi" w:cstheme="majorBidi"/>
      <w:b/>
      <w:bCs/>
      <w:smallCaps/>
      <w:color w:val="000000" w:themeColor="text1"/>
      <w:sz w:val="28"/>
      <w:szCs w:val="28"/>
    </w:rPr>
  </w:style>
  <w:style w:type="character" w:customStyle="1" w:styleId="Titre3Car">
    <w:name w:val="Titre 3 Car"/>
    <w:basedOn w:val="Policepardfaut"/>
    <w:link w:val="Titre3"/>
    <w:uiPriority w:val="9"/>
    <w:rsid w:val="000F5C25"/>
    <w:rPr>
      <w:rFonts w:asciiTheme="majorHAnsi" w:eastAsiaTheme="majorEastAsia" w:hAnsiTheme="majorHAnsi" w:cstheme="majorBidi"/>
      <w:b/>
      <w:bCs/>
      <w:color w:val="000000" w:themeColor="text1"/>
    </w:rPr>
  </w:style>
  <w:style w:type="character" w:customStyle="1" w:styleId="Titre4Car">
    <w:name w:val="Titre 4 Car"/>
    <w:basedOn w:val="Policepardfaut"/>
    <w:link w:val="Titre4"/>
    <w:uiPriority w:val="9"/>
    <w:rsid w:val="000F5C25"/>
    <w:rPr>
      <w:rFonts w:asciiTheme="majorHAnsi" w:eastAsiaTheme="majorEastAsia" w:hAnsiTheme="majorHAnsi" w:cstheme="majorBidi"/>
      <w:b/>
      <w:bCs/>
      <w:i/>
      <w:iCs/>
      <w:color w:val="000000" w:themeColor="text1"/>
    </w:rPr>
  </w:style>
  <w:style w:type="character" w:customStyle="1" w:styleId="Titre5Car">
    <w:name w:val="Titre 5 Car"/>
    <w:basedOn w:val="Policepardfaut"/>
    <w:link w:val="Titre5"/>
    <w:uiPriority w:val="9"/>
    <w:rsid w:val="000F5C25"/>
    <w:rPr>
      <w:rFonts w:asciiTheme="majorHAnsi" w:eastAsiaTheme="majorEastAsia" w:hAnsiTheme="majorHAnsi" w:cstheme="majorBidi"/>
      <w:color w:val="000000" w:themeColor="text2" w:themeShade="BF"/>
    </w:rPr>
  </w:style>
  <w:style w:type="character" w:customStyle="1" w:styleId="Titre6Car">
    <w:name w:val="Titre 6 Car"/>
    <w:basedOn w:val="Policepardfaut"/>
    <w:link w:val="Titre6"/>
    <w:uiPriority w:val="9"/>
    <w:rsid w:val="000F5C25"/>
    <w:rPr>
      <w:rFonts w:asciiTheme="majorHAnsi" w:eastAsiaTheme="majorEastAsia" w:hAnsiTheme="majorHAnsi" w:cstheme="majorBidi"/>
      <w:i/>
      <w:iCs/>
      <w:color w:val="000000" w:themeColor="text2" w:themeShade="BF"/>
    </w:rPr>
  </w:style>
  <w:style w:type="character" w:customStyle="1" w:styleId="Titre7Car">
    <w:name w:val="Titre 7 Car"/>
    <w:basedOn w:val="Policepardfaut"/>
    <w:link w:val="Titre7"/>
    <w:uiPriority w:val="9"/>
    <w:semiHidden/>
    <w:rsid w:val="000F5C25"/>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0F5C25"/>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0F5C25"/>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unhideWhenUsed/>
    <w:qFormat/>
    <w:rsid w:val="000F5C25"/>
    <w:pPr>
      <w:spacing w:after="200" w:line="240" w:lineRule="auto"/>
    </w:pPr>
    <w:rPr>
      <w:i/>
      <w:iCs/>
      <w:color w:val="000000" w:themeColor="text2"/>
      <w:sz w:val="18"/>
      <w:szCs w:val="18"/>
    </w:rPr>
  </w:style>
  <w:style w:type="paragraph" w:styleId="Titre">
    <w:name w:val="Title"/>
    <w:basedOn w:val="Normal"/>
    <w:next w:val="Normal"/>
    <w:link w:val="TitreCar"/>
    <w:uiPriority w:val="10"/>
    <w:qFormat/>
    <w:rsid w:val="000F5C25"/>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reCar">
    <w:name w:val="Titre Car"/>
    <w:basedOn w:val="Policepardfaut"/>
    <w:link w:val="Titre"/>
    <w:uiPriority w:val="10"/>
    <w:rsid w:val="000F5C25"/>
    <w:rPr>
      <w:rFonts w:asciiTheme="majorHAnsi" w:eastAsiaTheme="majorEastAsia" w:hAnsiTheme="majorHAnsi" w:cstheme="majorBidi"/>
      <w:color w:val="000000" w:themeColor="text1"/>
      <w:sz w:val="56"/>
      <w:szCs w:val="56"/>
    </w:rPr>
  </w:style>
  <w:style w:type="paragraph" w:styleId="Sous-titre">
    <w:name w:val="Subtitle"/>
    <w:basedOn w:val="Normal"/>
    <w:next w:val="Normal"/>
    <w:link w:val="Sous-titreCar"/>
    <w:uiPriority w:val="11"/>
    <w:qFormat/>
    <w:rsid w:val="000F5C25"/>
    <w:pPr>
      <w:numPr>
        <w:ilvl w:val="1"/>
      </w:numPr>
    </w:pPr>
    <w:rPr>
      <w:color w:val="5A5A5A" w:themeColor="text1" w:themeTint="A5"/>
      <w:spacing w:val="10"/>
    </w:rPr>
  </w:style>
  <w:style w:type="character" w:customStyle="1" w:styleId="Sous-titreCar">
    <w:name w:val="Sous-titre Car"/>
    <w:basedOn w:val="Policepardfaut"/>
    <w:link w:val="Sous-titre"/>
    <w:uiPriority w:val="11"/>
    <w:rsid w:val="000F5C25"/>
    <w:rPr>
      <w:color w:val="5A5A5A" w:themeColor="text1" w:themeTint="A5"/>
      <w:spacing w:val="10"/>
    </w:rPr>
  </w:style>
  <w:style w:type="character" w:styleId="lev">
    <w:name w:val="Strong"/>
    <w:basedOn w:val="Policepardfaut"/>
    <w:uiPriority w:val="22"/>
    <w:qFormat/>
    <w:rsid w:val="000F5C25"/>
    <w:rPr>
      <w:b/>
      <w:bCs/>
      <w:color w:val="000000" w:themeColor="text1"/>
    </w:rPr>
  </w:style>
  <w:style w:type="character" w:styleId="Accentuation">
    <w:name w:val="Emphasis"/>
    <w:basedOn w:val="Policepardfaut"/>
    <w:uiPriority w:val="20"/>
    <w:qFormat/>
    <w:rsid w:val="000F5C25"/>
    <w:rPr>
      <w:i/>
      <w:iCs/>
      <w:color w:val="auto"/>
    </w:rPr>
  </w:style>
  <w:style w:type="paragraph" w:styleId="Sansinterligne">
    <w:name w:val="No Spacing"/>
    <w:link w:val="SansinterligneCar"/>
    <w:uiPriority w:val="1"/>
    <w:qFormat/>
    <w:rsid w:val="000F5C25"/>
    <w:pPr>
      <w:spacing w:after="0" w:line="240" w:lineRule="auto"/>
    </w:pPr>
  </w:style>
  <w:style w:type="paragraph" w:styleId="Citation">
    <w:name w:val="Quote"/>
    <w:basedOn w:val="Normal"/>
    <w:next w:val="Normal"/>
    <w:link w:val="CitationCar"/>
    <w:uiPriority w:val="29"/>
    <w:qFormat/>
    <w:rsid w:val="000F5C25"/>
    <w:pPr>
      <w:spacing w:before="160"/>
      <w:ind w:left="720" w:right="720"/>
    </w:pPr>
    <w:rPr>
      <w:i/>
      <w:iCs/>
      <w:color w:val="000000" w:themeColor="text1"/>
    </w:rPr>
  </w:style>
  <w:style w:type="character" w:customStyle="1" w:styleId="CitationCar">
    <w:name w:val="Citation Car"/>
    <w:basedOn w:val="Policepardfaut"/>
    <w:link w:val="Citation"/>
    <w:uiPriority w:val="29"/>
    <w:rsid w:val="000F5C25"/>
    <w:rPr>
      <w:i/>
      <w:iCs/>
      <w:color w:val="000000" w:themeColor="text1"/>
    </w:rPr>
  </w:style>
  <w:style w:type="paragraph" w:styleId="Citationintense">
    <w:name w:val="Intense Quote"/>
    <w:basedOn w:val="Normal"/>
    <w:next w:val="Normal"/>
    <w:link w:val="CitationintenseCar"/>
    <w:uiPriority w:val="30"/>
    <w:qFormat/>
    <w:rsid w:val="000F5C25"/>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tionintenseCar">
    <w:name w:val="Citation intense Car"/>
    <w:basedOn w:val="Policepardfaut"/>
    <w:link w:val="Citationintense"/>
    <w:uiPriority w:val="30"/>
    <w:rsid w:val="000F5C25"/>
    <w:rPr>
      <w:color w:val="000000" w:themeColor="text1"/>
      <w:shd w:val="clear" w:color="auto" w:fill="F2F2F2" w:themeFill="background1" w:themeFillShade="F2"/>
    </w:rPr>
  </w:style>
  <w:style w:type="character" w:styleId="Accentuationlgre">
    <w:name w:val="Subtle Emphasis"/>
    <w:basedOn w:val="Policepardfaut"/>
    <w:uiPriority w:val="19"/>
    <w:qFormat/>
    <w:rsid w:val="000F5C25"/>
    <w:rPr>
      <w:i/>
      <w:iCs/>
      <w:color w:val="404040" w:themeColor="text1" w:themeTint="BF"/>
    </w:rPr>
  </w:style>
  <w:style w:type="character" w:styleId="Accentuationintense">
    <w:name w:val="Intense Emphasis"/>
    <w:basedOn w:val="Policepardfaut"/>
    <w:uiPriority w:val="21"/>
    <w:qFormat/>
    <w:rsid w:val="000F5C25"/>
    <w:rPr>
      <w:b/>
      <w:bCs/>
      <w:i/>
      <w:iCs/>
      <w:caps/>
    </w:rPr>
  </w:style>
  <w:style w:type="character" w:styleId="Rfrencelgre">
    <w:name w:val="Subtle Reference"/>
    <w:basedOn w:val="Policepardfaut"/>
    <w:uiPriority w:val="31"/>
    <w:qFormat/>
    <w:rsid w:val="000F5C25"/>
    <w:rPr>
      <w:smallCaps/>
      <w:color w:val="404040" w:themeColor="text1" w:themeTint="BF"/>
      <w:u w:val="single" w:color="7F7F7F" w:themeColor="text1" w:themeTint="80"/>
    </w:rPr>
  </w:style>
  <w:style w:type="character" w:styleId="Rfrenceintense">
    <w:name w:val="Intense Reference"/>
    <w:basedOn w:val="Policepardfaut"/>
    <w:uiPriority w:val="32"/>
    <w:qFormat/>
    <w:rsid w:val="000F5C25"/>
    <w:rPr>
      <w:b/>
      <w:bCs/>
      <w:smallCaps/>
      <w:u w:val="single"/>
    </w:rPr>
  </w:style>
  <w:style w:type="character" w:styleId="Titredulivre">
    <w:name w:val="Book Title"/>
    <w:basedOn w:val="Policepardfaut"/>
    <w:uiPriority w:val="33"/>
    <w:qFormat/>
    <w:rsid w:val="000F5C25"/>
    <w:rPr>
      <w:b w:val="0"/>
      <w:bCs w:val="0"/>
      <w:smallCaps/>
      <w:spacing w:val="5"/>
    </w:rPr>
  </w:style>
  <w:style w:type="paragraph" w:styleId="En-ttedetabledesmatires">
    <w:name w:val="TOC Heading"/>
    <w:basedOn w:val="Titre1"/>
    <w:next w:val="Normal"/>
    <w:uiPriority w:val="39"/>
    <w:unhideWhenUsed/>
    <w:qFormat/>
    <w:rsid w:val="000F5C25"/>
    <w:pPr>
      <w:outlineLvl w:val="9"/>
    </w:pPr>
  </w:style>
  <w:style w:type="character" w:customStyle="1" w:styleId="SansinterligneCar">
    <w:name w:val="Sans interligne Car"/>
    <w:basedOn w:val="Policepardfaut"/>
    <w:link w:val="Sansinterligne"/>
    <w:uiPriority w:val="1"/>
    <w:rsid w:val="000F5C25"/>
  </w:style>
  <w:style w:type="character" w:styleId="Marquedecommentaire">
    <w:name w:val="annotation reference"/>
    <w:basedOn w:val="Policepardfaut"/>
    <w:uiPriority w:val="99"/>
    <w:semiHidden/>
    <w:unhideWhenUsed/>
    <w:rsid w:val="0099689B"/>
    <w:rPr>
      <w:sz w:val="16"/>
      <w:szCs w:val="16"/>
    </w:rPr>
  </w:style>
  <w:style w:type="paragraph" w:styleId="Commentaire">
    <w:name w:val="annotation text"/>
    <w:basedOn w:val="Normal"/>
    <w:link w:val="CommentaireCar"/>
    <w:uiPriority w:val="99"/>
    <w:semiHidden/>
    <w:unhideWhenUsed/>
    <w:rsid w:val="0099689B"/>
    <w:pPr>
      <w:spacing w:line="240" w:lineRule="auto"/>
    </w:pPr>
    <w:rPr>
      <w:sz w:val="20"/>
      <w:szCs w:val="20"/>
    </w:rPr>
  </w:style>
  <w:style w:type="character" w:customStyle="1" w:styleId="CommentaireCar">
    <w:name w:val="Commentaire Car"/>
    <w:basedOn w:val="Policepardfaut"/>
    <w:link w:val="Commentaire"/>
    <w:uiPriority w:val="99"/>
    <w:semiHidden/>
    <w:rsid w:val="0099689B"/>
    <w:rPr>
      <w:sz w:val="20"/>
      <w:szCs w:val="20"/>
    </w:rPr>
  </w:style>
  <w:style w:type="paragraph" w:styleId="Objetducommentaire">
    <w:name w:val="annotation subject"/>
    <w:basedOn w:val="Commentaire"/>
    <w:next w:val="Commentaire"/>
    <w:link w:val="ObjetducommentaireCar"/>
    <w:uiPriority w:val="99"/>
    <w:semiHidden/>
    <w:unhideWhenUsed/>
    <w:rsid w:val="0099689B"/>
    <w:rPr>
      <w:b/>
      <w:bCs/>
    </w:rPr>
  </w:style>
  <w:style w:type="character" w:customStyle="1" w:styleId="ObjetducommentaireCar">
    <w:name w:val="Objet du commentaire Car"/>
    <w:basedOn w:val="CommentaireCar"/>
    <w:link w:val="Objetducommentaire"/>
    <w:uiPriority w:val="99"/>
    <w:semiHidden/>
    <w:rsid w:val="0099689B"/>
    <w:rPr>
      <w:b/>
      <w:bCs/>
      <w:sz w:val="20"/>
      <w:szCs w:val="20"/>
    </w:rPr>
  </w:style>
  <w:style w:type="paragraph" w:styleId="Textedebulles">
    <w:name w:val="Balloon Text"/>
    <w:basedOn w:val="Normal"/>
    <w:link w:val="TextedebullesCar"/>
    <w:uiPriority w:val="99"/>
    <w:semiHidden/>
    <w:unhideWhenUsed/>
    <w:rsid w:val="0099689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99689B"/>
    <w:rPr>
      <w:rFonts w:ascii="Segoe UI" w:hAnsi="Segoe UI" w:cs="Segoe UI"/>
      <w:sz w:val="18"/>
      <w:szCs w:val="18"/>
    </w:rPr>
  </w:style>
  <w:style w:type="paragraph" w:styleId="Paragraphedeliste">
    <w:name w:val="List Paragraph"/>
    <w:basedOn w:val="Normal"/>
    <w:uiPriority w:val="34"/>
    <w:qFormat/>
    <w:rsid w:val="00242EF5"/>
    <w:pPr>
      <w:numPr>
        <w:numId w:val="5"/>
      </w:numPr>
      <w:contextualSpacing/>
      <w:jc w:val="both"/>
    </w:pPr>
  </w:style>
  <w:style w:type="table" w:styleId="Grilledutableau">
    <w:name w:val="Table Grid"/>
    <w:basedOn w:val="TableauNormal"/>
    <w:uiPriority w:val="39"/>
    <w:rsid w:val="006421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642112"/>
    <w:rPr>
      <w:rFonts w:cs="Times New Roman"/>
      <w:color w:val="5F5F5F" w:themeColor="hyperlink"/>
      <w:u w:val="single"/>
    </w:rPr>
  </w:style>
  <w:style w:type="paragraph" w:styleId="Notedebasdepage">
    <w:name w:val="footnote text"/>
    <w:basedOn w:val="Normal"/>
    <w:link w:val="NotedebasdepageCar"/>
    <w:uiPriority w:val="99"/>
    <w:semiHidden/>
    <w:rsid w:val="00642112"/>
    <w:pPr>
      <w:suppressAutoHyphens/>
      <w:spacing w:before="20" w:after="0" w:line="240" w:lineRule="auto"/>
      <w:jc w:val="both"/>
    </w:pPr>
    <w:rPr>
      <w:rFonts w:ascii="Arial (W1)" w:eastAsia="Times New Roman" w:hAnsi="Arial (W1)" w:cs="Times New Roman"/>
      <w:noProof/>
      <w:color w:val="000000"/>
      <w:sz w:val="20"/>
      <w:szCs w:val="20"/>
      <w:lang w:eastAsia="fr-FR"/>
    </w:rPr>
  </w:style>
  <w:style w:type="character" w:customStyle="1" w:styleId="NotedebasdepageCar">
    <w:name w:val="Note de bas de page Car"/>
    <w:basedOn w:val="Policepardfaut"/>
    <w:link w:val="Notedebasdepage"/>
    <w:uiPriority w:val="99"/>
    <w:semiHidden/>
    <w:rsid w:val="00642112"/>
    <w:rPr>
      <w:rFonts w:ascii="Arial (W1)" w:eastAsia="Times New Roman" w:hAnsi="Arial (W1)" w:cs="Times New Roman"/>
      <w:noProof/>
      <w:color w:val="000000"/>
      <w:sz w:val="20"/>
      <w:szCs w:val="20"/>
      <w:lang w:eastAsia="fr-FR"/>
    </w:rPr>
  </w:style>
  <w:style w:type="character" w:styleId="Appelnotedebasdep">
    <w:name w:val="footnote reference"/>
    <w:aliases w:val="HAppel note de bas de p."/>
    <w:basedOn w:val="Policepardfaut"/>
    <w:uiPriority w:val="99"/>
    <w:semiHidden/>
    <w:rsid w:val="00642112"/>
    <w:rPr>
      <w:rFonts w:cs="Times New Roman"/>
      <w:vertAlign w:val="superscript"/>
    </w:rPr>
  </w:style>
  <w:style w:type="paragraph" w:styleId="TM1">
    <w:name w:val="toc 1"/>
    <w:basedOn w:val="Normal"/>
    <w:next w:val="Normal"/>
    <w:autoRedefine/>
    <w:uiPriority w:val="39"/>
    <w:unhideWhenUsed/>
    <w:rsid w:val="00B06B34"/>
    <w:pPr>
      <w:spacing w:after="100"/>
    </w:pPr>
  </w:style>
  <w:style w:type="paragraph" w:styleId="TM2">
    <w:name w:val="toc 2"/>
    <w:basedOn w:val="Normal"/>
    <w:next w:val="Normal"/>
    <w:autoRedefine/>
    <w:uiPriority w:val="39"/>
    <w:unhideWhenUsed/>
    <w:rsid w:val="00B06B34"/>
    <w:pPr>
      <w:spacing w:after="100"/>
      <w:ind w:left="220"/>
    </w:pPr>
  </w:style>
  <w:style w:type="paragraph" w:styleId="TM3">
    <w:name w:val="toc 3"/>
    <w:basedOn w:val="Normal"/>
    <w:next w:val="Normal"/>
    <w:autoRedefine/>
    <w:uiPriority w:val="39"/>
    <w:unhideWhenUsed/>
    <w:rsid w:val="00B06B34"/>
    <w:pPr>
      <w:spacing w:after="100"/>
      <w:ind w:left="440"/>
    </w:pPr>
  </w:style>
  <w:style w:type="paragraph" w:styleId="En-tte">
    <w:name w:val="header"/>
    <w:basedOn w:val="Normal"/>
    <w:link w:val="En-tteCar"/>
    <w:uiPriority w:val="99"/>
    <w:unhideWhenUsed/>
    <w:rsid w:val="00067097"/>
    <w:pPr>
      <w:tabs>
        <w:tab w:val="center" w:pos="4536"/>
        <w:tab w:val="right" w:pos="9072"/>
      </w:tabs>
      <w:spacing w:after="0" w:line="240" w:lineRule="auto"/>
    </w:pPr>
  </w:style>
  <w:style w:type="character" w:customStyle="1" w:styleId="En-tteCar">
    <w:name w:val="En-tête Car"/>
    <w:basedOn w:val="Policepardfaut"/>
    <w:link w:val="En-tte"/>
    <w:uiPriority w:val="99"/>
    <w:rsid w:val="00067097"/>
  </w:style>
  <w:style w:type="paragraph" w:styleId="Pieddepage">
    <w:name w:val="footer"/>
    <w:basedOn w:val="Normal"/>
    <w:link w:val="PieddepageCar"/>
    <w:uiPriority w:val="99"/>
    <w:unhideWhenUsed/>
    <w:rsid w:val="0006709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67097"/>
  </w:style>
  <w:style w:type="character" w:styleId="Mentionnonrsolue">
    <w:name w:val="Unresolved Mention"/>
    <w:basedOn w:val="Policepardfaut"/>
    <w:uiPriority w:val="99"/>
    <w:semiHidden/>
    <w:unhideWhenUsed/>
    <w:rsid w:val="00174DF6"/>
    <w:rPr>
      <w:color w:val="605E5C"/>
      <w:shd w:val="clear" w:color="auto" w:fill="E1DFDD"/>
    </w:rPr>
  </w:style>
  <w:style w:type="character" w:styleId="Lienhypertextesuivivisit">
    <w:name w:val="FollowedHyperlink"/>
    <w:basedOn w:val="Policepardfaut"/>
    <w:uiPriority w:val="99"/>
    <w:semiHidden/>
    <w:unhideWhenUsed/>
    <w:rsid w:val="00696FC3"/>
    <w:rPr>
      <w:color w:val="919191" w:themeColor="followedHyperlink"/>
      <w:u w:val="single"/>
    </w:rPr>
  </w:style>
  <w:style w:type="paragraph" w:styleId="Notedefin">
    <w:name w:val="endnote text"/>
    <w:basedOn w:val="Normal"/>
    <w:link w:val="NotedefinCar"/>
    <w:uiPriority w:val="99"/>
    <w:semiHidden/>
    <w:unhideWhenUsed/>
    <w:rsid w:val="004F0997"/>
    <w:pPr>
      <w:spacing w:after="0" w:line="240" w:lineRule="auto"/>
    </w:pPr>
    <w:rPr>
      <w:rFonts w:asciiTheme="minorHAnsi" w:eastAsiaTheme="minorHAnsi" w:hAnsiTheme="minorHAnsi"/>
      <w:sz w:val="20"/>
      <w:szCs w:val="20"/>
    </w:rPr>
  </w:style>
  <w:style w:type="character" w:customStyle="1" w:styleId="NotedefinCar">
    <w:name w:val="Note de fin Car"/>
    <w:basedOn w:val="Policepardfaut"/>
    <w:link w:val="Notedefin"/>
    <w:uiPriority w:val="99"/>
    <w:semiHidden/>
    <w:rsid w:val="004F0997"/>
    <w:rPr>
      <w:rFonts w:eastAsiaTheme="minorHAnsi"/>
      <w:sz w:val="20"/>
      <w:szCs w:val="20"/>
    </w:rPr>
  </w:style>
  <w:style w:type="character" w:styleId="Appeldenotedefin">
    <w:name w:val="endnote reference"/>
    <w:basedOn w:val="Policepardfaut"/>
    <w:uiPriority w:val="99"/>
    <w:semiHidden/>
    <w:unhideWhenUsed/>
    <w:rsid w:val="004F0997"/>
    <w:rPr>
      <w:vertAlign w:val="superscript"/>
    </w:rPr>
  </w:style>
  <w:style w:type="character" w:customStyle="1" w:styleId="normaltextrun">
    <w:name w:val="normaltextrun"/>
    <w:basedOn w:val="Policepardfaut"/>
    <w:rsid w:val="00691B87"/>
  </w:style>
  <w:style w:type="character" w:customStyle="1" w:styleId="eop">
    <w:name w:val="eop"/>
    <w:basedOn w:val="Policepardfaut"/>
    <w:rsid w:val="00691B87"/>
  </w:style>
  <w:style w:type="table" w:styleId="TableauGrille3">
    <w:name w:val="Grid Table 3"/>
    <w:basedOn w:val="TableauNormal"/>
    <w:uiPriority w:val="48"/>
    <w:rsid w:val="00B93E10"/>
    <w:pPr>
      <w:spacing w:after="0" w:line="240" w:lineRule="auto"/>
    </w:pPr>
    <w:rPr>
      <w:rFonts w:eastAsiaTheme="minorHAnsi"/>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1Clair-Accentuation3">
    <w:name w:val="Grid Table 1 Light Accent 3"/>
    <w:basedOn w:val="TableauNormal"/>
    <w:uiPriority w:val="46"/>
    <w:rsid w:val="00B93E10"/>
    <w:pPr>
      <w:spacing w:after="0" w:line="240" w:lineRule="auto"/>
    </w:pPr>
    <w:tblPr>
      <w:tblStyleRowBandSize w:val="1"/>
      <w:tblStyleColBandSize w:val="1"/>
      <w:tblBorders>
        <w:top w:val="single" w:sz="4" w:space="0" w:color="D5D5D5" w:themeColor="accent3" w:themeTint="66"/>
        <w:left w:val="single" w:sz="4" w:space="0" w:color="D5D5D5" w:themeColor="accent3" w:themeTint="66"/>
        <w:bottom w:val="single" w:sz="4" w:space="0" w:color="D5D5D5" w:themeColor="accent3" w:themeTint="66"/>
        <w:right w:val="single" w:sz="4" w:space="0" w:color="D5D5D5" w:themeColor="accent3" w:themeTint="66"/>
        <w:insideH w:val="single" w:sz="4" w:space="0" w:color="D5D5D5" w:themeColor="accent3" w:themeTint="66"/>
        <w:insideV w:val="single" w:sz="4" w:space="0" w:color="D5D5D5" w:themeColor="accent3" w:themeTint="66"/>
      </w:tblBorders>
    </w:tblPr>
    <w:tblStylePr w:type="firstRow">
      <w:rPr>
        <w:b/>
        <w:bCs/>
      </w:rPr>
      <w:tblPr/>
      <w:tcPr>
        <w:tcBorders>
          <w:bottom w:val="single" w:sz="12" w:space="0" w:color="C0C0C0" w:themeColor="accent3" w:themeTint="99"/>
        </w:tcBorders>
      </w:tcPr>
    </w:tblStylePr>
    <w:tblStylePr w:type="lastRow">
      <w:rPr>
        <w:b/>
        <w:bCs/>
      </w:rPr>
      <w:tblPr/>
      <w:tcPr>
        <w:tcBorders>
          <w:top w:val="double" w:sz="2" w:space="0" w:color="C0C0C0" w:themeColor="accent3" w:themeTint="99"/>
        </w:tcBorders>
      </w:tcPr>
    </w:tblStylePr>
    <w:tblStylePr w:type="firstCol">
      <w:rPr>
        <w:b/>
        <w:bCs/>
      </w:rPr>
    </w:tblStylePr>
    <w:tblStylePr w:type="lastCol">
      <w:rPr>
        <w:b/>
        <w:bCs/>
      </w:rPr>
    </w:tblStylePr>
  </w:style>
  <w:style w:type="paragraph" w:styleId="Rvision">
    <w:name w:val="Revision"/>
    <w:hidden/>
    <w:uiPriority w:val="99"/>
    <w:semiHidden/>
    <w:rsid w:val="00DC06AE"/>
    <w:pPr>
      <w:spacing w:after="0" w:line="240" w:lineRule="auto"/>
    </w:pPr>
    <w:rPr>
      <w:rFonts w:ascii="Rockwell" w:hAnsi="Rockwe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249455">
      <w:bodyDiv w:val="1"/>
      <w:marLeft w:val="0"/>
      <w:marRight w:val="0"/>
      <w:marTop w:val="0"/>
      <w:marBottom w:val="0"/>
      <w:divBdr>
        <w:top w:val="none" w:sz="0" w:space="0" w:color="auto"/>
        <w:left w:val="none" w:sz="0" w:space="0" w:color="auto"/>
        <w:bottom w:val="none" w:sz="0" w:space="0" w:color="auto"/>
        <w:right w:val="none" w:sz="0" w:space="0" w:color="auto"/>
      </w:divBdr>
      <w:divsChild>
        <w:div w:id="632905001">
          <w:marLeft w:val="0"/>
          <w:marRight w:val="0"/>
          <w:marTop w:val="0"/>
          <w:marBottom w:val="0"/>
          <w:divBdr>
            <w:top w:val="none" w:sz="0" w:space="0" w:color="auto"/>
            <w:left w:val="none" w:sz="0" w:space="0" w:color="auto"/>
            <w:bottom w:val="none" w:sz="0" w:space="0" w:color="auto"/>
            <w:right w:val="none" w:sz="0" w:space="0" w:color="auto"/>
          </w:divBdr>
        </w:div>
      </w:divsChild>
    </w:div>
    <w:div w:id="240406423">
      <w:bodyDiv w:val="1"/>
      <w:marLeft w:val="0"/>
      <w:marRight w:val="0"/>
      <w:marTop w:val="0"/>
      <w:marBottom w:val="0"/>
      <w:divBdr>
        <w:top w:val="none" w:sz="0" w:space="0" w:color="auto"/>
        <w:left w:val="none" w:sz="0" w:space="0" w:color="auto"/>
        <w:bottom w:val="none" w:sz="0" w:space="0" w:color="auto"/>
        <w:right w:val="none" w:sz="0" w:space="0" w:color="auto"/>
      </w:divBdr>
    </w:div>
    <w:div w:id="354118835">
      <w:bodyDiv w:val="1"/>
      <w:marLeft w:val="0"/>
      <w:marRight w:val="0"/>
      <w:marTop w:val="0"/>
      <w:marBottom w:val="0"/>
      <w:divBdr>
        <w:top w:val="none" w:sz="0" w:space="0" w:color="auto"/>
        <w:left w:val="none" w:sz="0" w:space="0" w:color="auto"/>
        <w:bottom w:val="none" w:sz="0" w:space="0" w:color="auto"/>
        <w:right w:val="none" w:sz="0" w:space="0" w:color="auto"/>
      </w:divBdr>
    </w:div>
    <w:div w:id="404030280">
      <w:bodyDiv w:val="1"/>
      <w:marLeft w:val="0"/>
      <w:marRight w:val="0"/>
      <w:marTop w:val="0"/>
      <w:marBottom w:val="0"/>
      <w:divBdr>
        <w:top w:val="none" w:sz="0" w:space="0" w:color="auto"/>
        <w:left w:val="none" w:sz="0" w:space="0" w:color="auto"/>
        <w:bottom w:val="none" w:sz="0" w:space="0" w:color="auto"/>
        <w:right w:val="none" w:sz="0" w:space="0" w:color="auto"/>
      </w:divBdr>
    </w:div>
    <w:div w:id="1187981133">
      <w:bodyDiv w:val="1"/>
      <w:marLeft w:val="0"/>
      <w:marRight w:val="0"/>
      <w:marTop w:val="0"/>
      <w:marBottom w:val="0"/>
      <w:divBdr>
        <w:top w:val="none" w:sz="0" w:space="0" w:color="auto"/>
        <w:left w:val="none" w:sz="0" w:space="0" w:color="auto"/>
        <w:bottom w:val="none" w:sz="0" w:space="0" w:color="auto"/>
        <w:right w:val="none" w:sz="0" w:space="0" w:color="auto"/>
      </w:divBdr>
    </w:div>
    <w:div w:id="1244491363">
      <w:bodyDiv w:val="1"/>
      <w:marLeft w:val="0"/>
      <w:marRight w:val="0"/>
      <w:marTop w:val="0"/>
      <w:marBottom w:val="0"/>
      <w:divBdr>
        <w:top w:val="none" w:sz="0" w:space="0" w:color="auto"/>
        <w:left w:val="none" w:sz="0" w:space="0" w:color="auto"/>
        <w:bottom w:val="none" w:sz="0" w:space="0" w:color="auto"/>
        <w:right w:val="none" w:sz="0" w:space="0" w:color="auto"/>
      </w:divBdr>
    </w:div>
    <w:div w:id="1288438861">
      <w:bodyDiv w:val="1"/>
      <w:marLeft w:val="0"/>
      <w:marRight w:val="0"/>
      <w:marTop w:val="0"/>
      <w:marBottom w:val="0"/>
      <w:divBdr>
        <w:top w:val="none" w:sz="0" w:space="0" w:color="auto"/>
        <w:left w:val="none" w:sz="0" w:space="0" w:color="auto"/>
        <w:bottom w:val="none" w:sz="0" w:space="0" w:color="auto"/>
        <w:right w:val="none" w:sz="0" w:space="0" w:color="auto"/>
      </w:divBdr>
    </w:div>
    <w:div w:id="1434478777">
      <w:bodyDiv w:val="1"/>
      <w:marLeft w:val="0"/>
      <w:marRight w:val="0"/>
      <w:marTop w:val="0"/>
      <w:marBottom w:val="0"/>
      <w:divBdr>
        <w:top w:val="none" w:sz="0" w:space="0" w:color="auto"/>
        <w:left w:val="none" w:sz="0" w:space="0" w:color="auto"/>
        <w:bottom w:val="none" w:sz="0" w:space="0" w:color="auto"/>
        <w:right w:val="none" w:sz="0" w:space="0" w:color="auto"/>
      </w:divBdr>
    </w:div>
    <w:div w:id="1447849024">
      <w:bodyDiv w:val="1"/>
      <w:marLeft w:val="0"/>
      <w:marRight w:val="0"/>
      <w:marTop w:val="0"/>
      <w:marBottom w:val="0"/>
      <w:divBdr>
        <w:top w:val="none" w:sz="0" w:space="0" w:color="auto"/>
        <w:left w:val="none" w:sz="0" w:space="0" w:color="auto"/>
        <w:bottom w:val="none" w:sz="0" w:space="0" w:color="auto"/>
        <w:right w:val="none" w:sz="0" w:space="0" w:color="auto"/>
      </w:divBdr>
    </w:div>
    <w:div w:id="1575124396">
      <w:bodyDiv w:val="1"/>
      <w:marLeft w:val="0"/>
      <w:marRight w:val="0"/>
      <w:marTop w:val="0"/>
      <w:marBottom w:val="0"/>
      <w:divBdr>
        <w:top w:val="none" w:sz="0" w:space="0" w:color="auto"/>
        <w:left w:val="none" w:sz="0" w:space="0" w:color="auto"/>
        <w:bottom w:val="none" w:sz="0" w:space="0" w:color="auto"/>
        <w:right w:val="none" w:sz="0" w:space="0" w:color="auto"/>
      </w:divBdr>
    </w:div>
    <w:div w:id="1577668447">
      <w:bodyDiv w:val="1"/>
      <w:marLeft w:val="0"/>
      <w:marRight w:val="0"/>
      <w:marTop w:val="0"/>
      <w:marBottom w:val="0"/>
      <w:divBdr>
        <w:top w:val="none" w:sz="0" w:space="0" w:color="auto"/>
        <w:left w:val="none" w:sz="0" w:space="0" w:color="auto"/>
        <w:bottom w:val="none" w:sz="0" w:space="0" w:color="auto"/>
        <w:right w:val="none" w:sz="0" w:space="0" w:color="auto"/>
      </w:divBdr>
    </w:div>
    <w:div w:id="1646666636">
      <w:bodyDiv w:val="1"/>
      <w:marLeft w:val="0"/>
      <w:marRight w:val="0"/>
      <w:marTop w:val="0"/>
      <w:marBottom w:val="0"/>
      <w:divBdr>
        <w:top w:val="none" w:sz="0" w:space="0" w:color="auto"/>
        <w:left w:val="none" w:sz="0" w:space="0" w:color="auto"/>
        <w:bottom w:val="none" w:sz="0" w:space="0" w:color="auto"/>
        <w:right w:val="none" w:sz="0" w:space="0" w:color="auto"/>
      </w:divBdr>
    </w:div>
    <w:div w:id="2145583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microsoft.com/office/2011/relationships/commentsExtended" Target="commentsExtended.xml"/><Relationship Id="rId42" Type="http://schemas.openxmlformats.org/officeDocument/2006/relationships/image" Target="media/image24.png"/><Relationship Id="rId47" Type="http://schemas.openxmlformats.org/officeDocument/2006/relationships/image" Target="media/image29.sv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7" Type="http://schemas.openxmlformats.org/officeDocument/2006/relationships/styles" Target="styl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customXml" Target="../customXml/item2.xml"/><Relationship Id="rId16" Type="http://schemas.openxmlformats.org/officeDocument/2006/relationships/image" Target="media/image5.svg"/><Relationship Id="rId29" Type="http://schemas.openxmlformats.org/officeDocument/2006/relationships/hyperlink" Target="https://scholar.google.com/scholar_lookup?title=Cloud+Classification+Using+Whole-Sky+Imager+Data&amp;conference=Proceedings+of+the+5th+Atmospheric+Radiation+Measurement+Science+Team+Meeting&amp;author=Buch,+K.A.&amp;author=Sun,+C.H.&amp;author=Thorne,+L.R.&amp;publication_year=1995&amp;pages=19%E2%80%9323" TargetMode="External"/><Relationship Id="rId107" Type="http://schemas.openxmlformats.org/officeDocument/2006/relationships/theme" Target="theme/theme1.xml"/><Relationship Id="rId11" Type="http://schemas.openxmlformats.org/officeDocument/2006/relationships/endnotes" Target="endnotes.xml"/><Relationship Id="rId24" Type="http://schemas.openxmlformats.org/officeDocument/2006/relationships/image" Target="media/image10.svg"/><Relationship Id="rId32" Type="http://schemas.openxmlformats.org/officeDocument/2006/relationships/hyperlink" Target="https://fr.wikipedia.org/wiki/Bruit_num%C3%A9rique" TargetMode="External"/><Relationship Id="rId37" Type="http://schemas.openxmlformats.org/officeDocument/2006/relationships/image" Target="media/image19.svg"/><Relationship Id="rId40" Type="http://schemas.openxmlformats.org/officeDocument/2006/relationships/image" Target="media/image22.png"/><Relationship Id="rId45" Type="http://schemas.openxmlformats.org/officeDocument/2006/relationships/image" Target="media/image27.svg"/><Relationship Id="rId53" Type="http://schemas.openxmlformats.org/officeDocument/2006/relationships/image" Target="media/image35.sv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9.png"/><Relationship Id="rId102" Type="http://schemas.openxmlformats.org/officeDocument/2006/relationships/footer" Target="footer2.xml"/><Relationship Id="rId5" Type="http://schemas.openxmlformats.org/officeDocument/2006/relationships/customXml" Target="../customXml/item5.xml"/><Relationship Id="rId61" Type="http://schemas.openxmlformats.org/officeDocument/2006/relationships/image" Target="media/image43.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image" Target="media/image8.svg"/><Relationship Id="rId14" Type="http://schemas.openxmlformats.org/officeDocument/2006/relationships/image" Target="media/image3.png"/><Relationship Id="rId22" Type="http://schemas.microsoft.com/office/2016/09/relationships/commentsIds" Target="commentsIds.xml"/><Relationship Id="rId27" Type="http://schemas.openxmlformats.org/officeDocument/2006/relationships/image" Target="media/image13.svg"/><Relationship Id="rId30" Type="http://schemas.openxmlformats.org/officeDocument/2006/relationships/hyperlink" Target="https://scholar.google.com/scholar?q=Multimodal%20Ground-Based%20Cloud%20Classification%20Using%20Joint%20Fusion%20Convolutional%20Neural%20Network" TargetMode="External"/><Relationship Id="rId35" Type="http://schemas.openxmlformats.org/officeDocument/2006/relationships/image" Target="media/image17.png"/><Relationship Id="rId43" Type="http://schemas.openxmlformats.org/officeDocument/2006/relationships/image" Target="media/image25.sv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header" Target="header2.xml"/><Relationship Id="rId105"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33.sv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svg"/><Relationship Id="rId103" Type="http://schemas.openxmlformats.org/officeDocument/2006/relationships/header" Target="header3.xml"/><Relationship Id="rId108" Type="http://schemas.microsoft.com/office/2018/08/relationships/commentsExtensible" Target="commentsExtensible.xml"/><Relationship Id="rId20" Type="http://schemas.openxmlformats.org/officeDocument/2006/relationships/comments" Target="comments.xml"/><Relationship Id="rId41" Type="http://schemas.openxmlformats.org/officeDocument/2006/relationships/image" Target="media/image23.sv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jpeg"/><Relationship Id="rId88" Type="http://schemas.openxmlformats.org/officeDocument/2006/relationships/image" Target="media/image70.jpe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8.png"/><Relationship Id="rId49" Type="http://schemas.openxmlformats.org/officeDocument/2006/relationships/image" Target="media/image31.svg"/><Relationship Id="rId57" Type="http://schemas.openxmlformats.org/officeDocument/2006/relationships/image" Target="media/image39.png"/><Relationship Id="rId106" Type="http://schemas.microsoft.com/office/2011/relationships/people" Target="people.xml"/><Relationship Id="rId10" Type="http://schemas.openxmlformats.org/officeDocument/2006/relationships/footnotes" Target="footnotes.xml"/><Relationship Id="rId31" Type="http://schemas.openxmlformats.org/officeDocument/2006/relationships/hyperlink" Target="http://scholar.google.com/scholar_lookup?&amp;title=Comparison%20of%20macroscopic%20cloud%20data%20from%20ground-based%20measurements%20using%20vis%2Fnir%20and%20ir%20instruments%20at%20Lindenberg%2C%20Germany&amp;journal=Atmos.%20Res.&amp;volume=92&amp;issue=2&amp;pages=395-407&amp;publication_year=2010&amp;author=Feister%2CU&amp;author=M%C3%B6ller%2CH&amp;author=Sattler%2CT&amp;author=Shields%2CJ&amp;author=G%C3%B6rsdorf%2CU&amp;author=G%C3%BCldner%2CJ" TargetMode="Externa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svg"/><Relationship Id="rId18" Type="http://schemas.openxmlformats.org/officeDocument/2006/relationships/image" Target="media/image7.png"/><Relationship Id="rId39" Type="http://schemas.openxmlformats.org/officeDocument/2006/relationships/image" Target="media/image21.svg"/><Relationship Id="rId34" Type="http://schemas.openxmlformats.org/officeDocument/2006/relationships/image" Target="media/image16.svg"/><Relationship Id="rId50" Type="http://schemas.openxmlformats.org/officeDocument/2006/relationships/image" Target="media/image32.png"/><Relationship Id="rId55" Type="http://schemas.openxmlformats.org/officeDocument/2006/relationships/image" Target="media/image37.svg"/><Relationship Id="rId76" Type="http://schemas.openxmlformats.org/officeDocument/2006/relationships/image" Target="media/image58.jpeg"/><Relationship Id="rId97" Type="http://schemas.openxmlformats.org/officeDocument/2006/relationships/image" Target="media/image79.png"/><Relationship Id="rId104" Type="http://schemas.openxmlformats.org/officeDocument/2006/relationships/footer" Target="footer3.xml"/></Relationships>
</file>

<file path=word/_rels/header2.xml.rels><?xml version="1.0" encoding="UTF-8" standalone="yes"?>
<Relationships xmlns="http://schemas.openxmlformats.org/package/2006/relationships"><Relationship Id="rId1" Type="http://schemas.openxmlformats.org/officeDocument/2006/relationships/image" Target="media/image81.png"/></Relationships>
</file>

<file path=word/_rels/header3.xml.rels><?xml version="1.0" encoding="UTF-8" standalone="yes"?>
<Relationships xmlns="http://schemas.openxmlformats.org/package/2006/relationships"><Relationship Id="rId1" Type="http://schemas.openxmlformats.org/officeDocument/2006/relationships/image" Target="media/image81.png"/></Relationships>
</file>

<file path=word/theme/theme1.xml><?xml version="1.0" encoding="utf-8"?>
<a:theme xmlns:a="http://schemas.openxmlformats.org/drawingml/2006/main" name="Thème Office">
  <a:themeElements>
    <a:clrScheme name="Nuances de gri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CREDIT impôt recherche 2017</PublishDate>
  <Abstract/>
  <CompanyAddress>Adresse de la société</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B1336719B8A3294BA974642EE7AFBA16" ma:contentTypeVersion="6" ma:contentTypeDescription="Create a new document." ma:contentTypeScope="" ma:versionID="09d9f3b9aacfe00e3fd154635dbb3984">
  <xsd:schema xmlns:xsd="http://www.w3.org/2001/XMLSchema" xmlns:xs="http://www.w3.org/2001/XMLSchema" xmlns:p="http://schemas.microsoft.com/office/2006/metadata/properties" xmlns:ns3="9e5333e8-72b2-478b-81d3-bd525df42d6a" targetNamespace="http://schemas.microsoft.com/office/2006/metadata/properties" ma:root="true" ma:fieldsID="ded7aafbce210d3c061dba6f9afbfa14" ns3:_="">
    <xsd:import namespace="9e5333e8-72b2-478b-81d3-bd525df42d6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e5333e8-72b2-478b-81d3-bd525df42d6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BFDCCF-3711-4437-8A89-662429BB8101}">
  <ds:schemaRefs>
    <ds:schemaRef ds:uri="http://purl.org/dc/elements/1.1/"/>
    <ds:schemaRef ds:uri="http://schemas.microsoft.com/office/2006/metadata/properties"/>
    <ds:schemaRef ds:uri="http://purl.org/dc/terms/"/>
    <ds:schemaRef ds:uri="9e5333e8-72b2-478b-81d3-bd525df42d6a"/>
    <ds:schemaRef ds:uri="http://schemas.microsoft.com/office/2006/documentManagement/types"/>
    <ds:schemaRef ds:uri="http://schemas.microsoft.com/office/infopath/2007/PartnerControls"/>
    <ds:schemaRef ds:uri="http://schemas.openxmlformats.org/package/2006/metadata/core-properties"/>
    <ds:schemaRef ds:uri="http://www.w3.org/XML/1998/namespace"/>
    <ds:schemaRef ds:uri="http://purl.org/dc/dcmitype/"/>
  </ds:schemaRefs>
</ds:datastoreItem>
</file>

<file path=customXml/itemProps3.xml><?xml version="1.0" encoding="utf-8"?>
<ds:datastoreItem xmlns:ds="http://schemas.openxmlformats.org/officeDocument/2006/customXml" ds:itemID="{B747F2F1-8270-4CE2-AB0E-989171B760EE}">
  <ds:schemaRefs>
    <ds:schemaRef ds:uri="http://schemas.microsoft.com/sharepoint/v3/contenttype/forms"/>
  </ds:schemaRefs>
</ds:datastoreItem>
</file>

<file path=customXml/itemProps4.xml><?xml version="1.0" encoding="utf-8"?>
<ds:datastoreItem xmlns:ds="http://schemas.openxmlformats.org/officeDocument/2006/customXml" ds:itemID="{3883C167-A24D-40B0-8253-EB4288BA394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e5333e8-72b2-478b-81d3-bd525df42d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809D3F78-0012-4C09-AACB-A9FABB7312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25</Pages>
  <Words>8963</Words>
  <Characters>49302</Characters>
  <Application>Microsoft Office Word</Application>
  <DocSecurity>4</DocSecurity>
  <Lines>410</Lines>
  <Paragraphs>116</Paragraphs>
  <ScaleCrop>false</ScaleCrop>
  <HeadingPairs>
    <vt:vector size="2" baseType="variant">
      <vt:variant>
        <vt:lpstr>Titre</vt:lpstr>
      </vt:variant>
      <vt:variant>
        <vt:i4>1</vt:i4>
      </vt:variant>
    </vt:vector>
  </HeadingPairs>
  <TitlesOfParts>
    <vt:vector size="1" baseType="lpstr">
      <vt:lpstr>Modèle justification technique CIR 2018 - Projet Informatique</vt:lpstr>
    </vt:vector>
  </TitlesOfParts>
  <Company>Sociéte</Company>
  <LinksUpToDate>false</LinksUpToDate>
  <CharactersWithSpaces>58149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 justification technique CIR 2018 - Projet Informatique</dc:title>
  <dc:subject>crédit impôt recherche 20XX</dc:subject>
  <dc:creator>SOUBAI Yann-Alexandre</dc:creator>
  <cp:keywords/>
  <dc:description/>
  <cp:lastModifiedBy>LUCETTE FAGNON</cp:lastModifiedBy>
  <cp:revision>2</cp:revision>
  <cp:lastPrinted>2020-07-09T14:48:00Z</cp:lastPrinted>
  <dcterms:created xsi:type="dcterms:W3CDTF">2021-06-02T15:23:00Z</dcterms:created>
  <dcterms:modified xsi:type="dcterms:W3CDTF">2021-06-02T15:23:00Z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0x010100B1336719B8A3294BA974642EE7AFBA16</vt:lpwstr>
  </property>
  <property fmtid="{D5CDD505-2E9C-101B-9397-08002B2CF9AE}" pid="3" name="ALMACGDocumentType">
    <vt:lpwstr>62;#Modèle|dfbbaa7a-6251-4cd9-8eb1-2aa31c66aded</vt:lpwstr>
  </property>
  <property fmtid="{D5CDD505-2E9C-101B-9397-08002B2CF9AE}" pid="4" name="ALMACGExpertise">
    <vt:lpwstr>184;#Réaliser la mission Justifier|dd6430b1-f480-48a4-9cbe-1bc16cd6e5a2</vt:lpwstr>
  </property>
  <property fmtid="{D5CDD505-2E9C-101B-9397-08002B2CF9AE}" pid="5" name="ALMACGPublishingType">
    <vt:lpwstr/>
  </property>
  <property fmtid="{D5CDD505-2E9C-101B-9397-08002B2CF9AE}" pid="6" name="Thématique">
    <vt:lpwstr/>
  </property>
  <property fmtid="{D5CDD505-2E9C-101B-9397-08002B2CF9AE}" pid="7" name="ALMACGBusinessUnit">
    <vt:lpwstr>9;#Innovation et Taxes|3a7f86af-cbf4-4826-94bd-596a13933f9c</vt:lpwstr>
  </property>
  <property fmtid="{D5CDD505-2E9C-101B-9397-08002B2CF9AE}" pid="8" name="ALMACGProductFamily">
    <vt:lpwstr>164;#CIR|f2ed40da-c984-4008-9272-49f586c793e5</vt:lpwstr>
  </property>
  <property fmtid="{D5CDD505-2E9C-101B-9397-08002B2CF9AE}" pid="9" name="MSIP_Label_1aaa69c8-0478-4e13-9e4c-38511e3b6774_Enabled">
    <vt:lpwstr>True</vt:lpwstr>
  </property>
  <property fmtid="{D5CDD505-2E9C-101B-9397-08002B2CF9AE}" pid="10" name="MSIP_Label_1aaa69c8-0478-4e13-9e4c-38511e3b6774_SiteId">
    <vt:lpwstr>c9a7d621-4bc4-4407-b730-f428e656aa9e</vt:lpwstr>
  </property>
  <property fmtid="{D5CDD505-2E9C-101B-9397-08002B2CF9AE}" pid="11" name="MSIP_Label_1aaa69c8-0478-4e13-9e4c-38511e3b6774_Owner">
    <vt:lpwstr>lucette.fagnon-ext@socgen.com</vt:lpwstr>
  </property>
  <property fmtid="{D5CDD505-2E9C-101B-9397-08002B2CF9AE}" pid="12" name="MSIP_Label_1aaa69c8-0478-4e13-9e4c-38511e3b6774_SetDate">
    <vt:lpwstr>2021-06-02T15:23:20.8398348Z</vt:lpwstr>
  </property>
  <property fmtid="{D5CDD505-2E9C-101B-9397-08002B2CF9AE}" pid="13" name="MSIP_Label_1aaa69c8-0478-4e13-9e4c-38511e3b6774_Name">
    <vt:lpwstr>C0 - Public</vt:lpwstr>
  </property>
  <property fmtid="{D5CDD505-2E9C-101B-9397-08002B2CF9AE}" pid="14" name="MSIP_Label_1aaa69c8-0478-4e13-9e4c-38511e3b6774_Application">
    <vt:lpwstr>Microsoft Azure Information Protection</vt:lpwstr>
  </property>
  <property fmtid="{D5CDD505-2E9C-101B-9397-08002B2CF9AE}" pid="15" name="MSIP_Label_1aaa69c8-0478-4e13-9e4c-38511e3b6774_ActionId">
    <vt:lpwstr>d1b4a89c-92a5-4d6d-aaec-372784c22035</vt:lpwstr>
  </property>
  <property fmtid="{D5CDD505-2E9C-101B-9397-08002B2CF9AE}" pid="16" name="MSIP_Label_1aaa69c8-0478-4e13-9e4c-38511e3b6774_Extended_MSFT_Method">
    <vt:lpwstr>Manual</vt:lpwstr>
  </property>
  <property fmtid="{D5CDD505-2E9C-101B-9397-08002B2CF9AE}" pid="17" name="Sensitivity">
    <vt:lpwstr>C0 - Public</vt:lpwstr>
  </property>
</Properties>
</file>